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tbl>
      <w:tblPr>
        <w:tblW w:w="0" w:type="auto"/>
        <w:tblLayout w:type="fixed"/>
        <w:tblLook w:val="0000" w:firstRow="0" w:lastRow="0" w:firstColumn="0" w:lastColumn="0" w:noHBand="0" w:noVBand="0"/>
      </w:tblPr>
      <w:tblGrid>
        <w:gridCol w:w="4947"/>
        <w:gridCol w:w="4586"/>
      </w:tblGrid>
      <w:tr w:rsidR="00BF35A5" w14:paraId="0BE9517E" w14:textId="77777777">
        <w:tc>
          <w:tcPr>
            <w:tcW w:w="4947" w:type="dxa"/>
            <w:shd w:val="clear" w:color="auto" w:fill="auto"/>
          </w:tcPr>
          <w:p w14:paraId="5A495544" w14:textId="4E1D8B8E" w:rsidR="00BF35A5" w:rsidRDefault="00BF35A5">
            <w:r>
              <w:br/>
            </w:r>
            <w:r w:rsidR="00C25CA8">
              <w:rPr>
                <w:noProof/>
                <w:lang w:eastAsia="zh-CN"/>
              </w:rPr>
              <w:drawing>
                <wp:inline distT="0" distB="0" distL="0" distR="0" wp14:anchorId="76DBB2B2" wp14:editId="3307D25A">
                  <wp:extent cx="2371725" cy="5334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1725" cy="533400"/>
                          </a:xfrm>
                          <a:prstGeom prst="rect">
                            <a:avLst/>
                          </a:prstGeom>
                          <a:solidFill>
                            <a:srgbClr val="FFFFFF"/>
                          </a:solidFill>
                          <a:ln>
                            <a:noFill/>
                          </a:ln>
                        </pic:spPr>
                      </pic:pic>
                    </a:graphicData>
                  </a:graphic>
                </wp:inline>
              </w:drawing>
            </w:r>
            <w:r>
              <w:tab/>
            </w:r>
          </w:p>
          <w:p w14:paraId="4A58FAFA" w14:textId="77777777" w:rsidR="00BF35A5" w:rsidRDefault="00BF35A5"/>
        </w:tc>
        <w:tc>
          <w:tcPr>
            <w:tcW w:w="4586" w:type="dxa"/>
            <w:shd w:val="clear" w:color="auto" w:fill="auto"/>
          </w:tcPr>
          <w:p w14:paraId="52A12A87" w14:textId="2CF31406" w:rsidR="00BF35A5" w:rsidRDefault="00C25CA8">
            <w:pPr>
              <w:snapToGrid w:val="0"/>
            </w:pPr>
            <w:r>
              <w:rPr>
                <w:noProof/>
                <w:lang w:eastAsia="zh-CN"/>
              </w:rPr>
              <w:drawing>
                <wp:anchor distT="0" distB="0" distL="114935" distR="114935" simplePos="0" relativeHeight="251594240" behindDoc="0" locked="0" layoutInCell="1" allowOverlap="1" wp14:anchorId="65635C09" wp14:editId="010EB99B">
                  <wp:simplePos x="0" y="0"/>
                  <wp:positionH relativeFrom="margin">
                    <wp:posOffset>871855</wp:posOffset>
                  </wp:positionH>
                  <wp:positionV relativeFrom="paragraph">
                    <wp:posOffset>264160</wp:posOffset>
                  </wp:positionV>
                  <wp:extent cx="1442085" cy="232410"/>
                  <wp:effectExtent l="0" t="0" r="0" b="0"/>
                  <wp:wrapNone/>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2085" cy="23241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tc>
      </w:tr>
    </w:tbl>
    <w:p w14:paraId="10E7F717" w14:textId="77777777" w:rsidR="00BF35A5" w:rsidRDefault="00BF35A5"/>
    <w:p w14:paraId="2DFED631" w14:textId="77777777" w:rsidR="00BF35A5" w:rsidRDefault="00BF35A5"/>
    <w:p w14:paraId="246BEF6B" w14:textId="25E7047E" w:rsidR="00BF35A5" w:rsidRDefault="00E42F0A">
      <w:pPr>
        <w:jc w:val="center"/>
        <w:rPr>
          <w:rFonts w:ascii="Century Gothic" w:hAnsi="Century Gothic" w:cs="Century Gothic"/>
          <w:sz w:val="72"/>
          <w:szCs w:val="72"/>
        </w:rPr>
      </w:pPr>
      <w:r>
        <w:rPr>
          <w:rFonts w:ascii="Century Gothic" w:hAnsi="Century Gothic" w:cs="Century Gothic"/>
          <w:sz w:val="72"/>
          <w:szCs w:val="72"/>
        </w:rPr>
        <w:t>BIB Upgrade for COB Users</w:t>
      </w:r>
      <w:r w:rsidR="00BF35A5">
        <w:rPr>
          <w:rFonts w:ascii="Century Gothic" w:hAnsi="Century Gothic" w:cs="Century Gothic"/>
          <w:sz w:val="72"/>
          <w:szCs w:val="72"/>
        </w:rPr>
        <w:t xml:space="preserve"> </w:t>
      </w:r>
    </w:p>
    <w:p w14:paraId="5BCC98A3" w14:textId="77777777" w:rsidR="00BF35A5" w:rsidRDefault="00BF35A5">
      <w:pPr>
        <w:jc w:val="center"/>
        <w:rPr>
          <w:rFonts w:ascii="Century Gothic" w:hAnsi="Century Gothic" w:cs="Century Gothic"/>
          <w:sz w:val="72"/>
          <w:szCs w:val="72"/>
        </w:rPr>
      </w:pPr>
      <w:r>
        <w:rPr>
          <w:rFonts w:ascii="Century Gothic" w:hAnsi="Century Gothic" w:cs="Century Gothic"/>
          <w:sz w:val="72"/>
          <w:szCs w:val="72"/>
        </w:rPr>
        <w:t>for</w:t>
      </w:r>
    </w:p>
    <w:p w14:paraId="53088AF7" w14:textId="77777777" w:rsidR="00BF35A5" w:rsidRDefault="00BF35A5">
      <w:pPr>
        <w:pStyle w:val="Caption"/>
        <w:jc w:val="center"/>
      </w:pPr>
      <w:r>
        <w:rPr>
          <w:rFonts w:ascii="Century Gothic" w:hAnsi="Century Gothic" w:cs="Century Gothic"/>
          <w:sz w:val="72"/>
          <w:szCs w:val="72"/>
        </w:rPr>
        <w:t>China CITIC Bank International Ltd</w:t>
      </w:r>
    </w:p>
    <w:p w14:paraId="09C81933" w14:textId="77777777" w:rsidR="00BF35A5" w:rsidRDefault="00BF35A5">
      <w:pPr>
        <w:pStyle w:val="Caption"/>
      </w:pPr>
    </w:p>
    <w:p w14:paraId="5C7B697B" w14:textId="77777777" w:rsidR="00BF35A5" w:rsidRDefault="00BF35A5">
      <w:pPr>
        <w:pStyle w:val="BodyText"/>
      </w:pPr>
    </w:p>
    <w:p w14:paraId="058A771E" w14:textId="77777777" w:rsidR="00BF35A5" w:rsidRDefault="00BF35A5"/>
    <w:p w14:paraId="2C086ECD" w14:textId="77777777" w:rsidR="00BF35A5" w:rsidRDefault="00BF35A5">
      <w:pPr>
        <w:jc w:val="center"/>
      </w:pPr>
      <w:r>
        <w:rPr>
          <w:sz w:val="44"/>
          <w:szCs w:val="44"/>
        </w:rPr>
        <w:t>Functional Requirement Specification</w:t>
      </w:r>
    </w:p>
    <w:p w14:paraId="5A8F6B17" w14:textId="77777777" w:rsidR="00BF35A5" w:rsidRDefault="00BF35A5"/>
    <w:p w14:paraId="4B0C292C" w14:textId="77777777" w:rsidR="00BF35A5" w:rsidRDefault="00BF35A5"/>
    <w:p w14:paraId="2C945254" w14:textId="77777777" w:rsidR="00BF35A5" w:rsidRDefault="00BF35A5"/>
    <w:p w14:paraId="51273615" w14:textId="77777777" w:rsidR="00BF35A5" w:rsidRDefault="00BF35A5"/>
    <w:p w14:paraId="6852AE1A" w14:textId="77777777" w:rsidR="00BF35A5" w:rsidRDefault="00BF35A5"/>
    <w:tbl>
      <w:tblPr>
        <w:tblW w:w="0" w:type="auto"/>
        <w:tblInd w:w="410" w:type="dxa"/>
        <w:tblLayout w:type="fixed"/>
        <w:tblLook w:val="0000" w:firstRow="0" w:lastRow="0" w:firstColumn="0" w:lastColumn="0" w:noHBand="0" w:noVBand="0"/>
      </w:tblPr>
      <w:tblGrid>
        <w:gridCol w:w="3600"/>
        <w:gridCol w:w="4230"/>
      </w:tblGrid>
      <w:tr w:rsidR="00BF35A5" w14:paraId="30E59BF6" w14:textId="77777777">
        <w:tc>
          <w:tcPr>
            <w:tcW w:w="3600" w:type="dxa"/>
            <w:tcBorders>
              <w:top w:val="single" w:sz="4" w:space="0" w:color="000000"/>
              <w:left w:val="single" w:sz="4" w:space="0" w:color="000000"/>
              <w:bottom w:val="single" w:sz="4" w:space="0" w:color="000000"/>
            </w:tcBorders>
            <w:shd w:val="clear" w:color="auto" w:fill="auto"/>
          </w:tcPr>
          <w:p w14:paraId="46EDF98E" w14:textId="77777777" w:rsidR="00BF35A5" w:rsidRDefault="00BF35A5">
            <w:r>
              <w:t>Version</w:t>
            </w:r>
          </w:p>
        </w:tc>
        <w:tc>
          <w:tcPr>
            <w:tcW w:w="4230" w:type="dxa"/>
            <w:tcBorders>
              <w:top w:val="single" w:sz="4" w:space="0" w:color="000000"/>
              <w:left w:val="single" w:sz="4" w:space="0" w:color="000000"/>
              <w:bottom w:val="single" w:sz="4" w:space="0" w:color="000000"/>
              <w:right w:val="single" w:sz="4" w:space="0" w:color="000000"/>
            </w:tcBorders>
            <w:shd w:val="clear" w:color="auto" w:fill="auto"/>
          </w:tcPr>
          <w:p w14:paraId="328B9BD2" w14:textId="2FF4E0A2" w:rsidR="00BF35A5" w:rsidRDefault="00A5251B">
            <w:r>
              <w:t>1</w:t>
            </w:r>
            <w:r w:rsidR="00BF35A5">
              <w:t>.</w:t>
            </w:r>
            <w:ins w:id="0" w:author="Peter S I. Tam" w:date="2021-06-15T09:45:00Z">
              <w:r w:rsidR="003C42AA">
                <w:t>1</w:t>
              </w:r>
            </w:ins>
            <w:del w:id="1" w:author="Peter S I. Tam" w:date="2021-06-15T09:45:00Z">
              <w:r w:rsidR="00E42F0A" w:rsidDel="003C42AA">
                <w:delText>0</w:delText>
              </w:r>
            </w:del>
          </w:p>
        </w:tc>
      </w:tr>
      <w:tr w:rsidR="00BF35A5" w14:paraId="272C8B41" w14:textId="77777777">
        <w:tc>
          <w:tcPr>
            <w:tcW w:w="3600" w:type="dxa"/>
            <w:tcBorders>
              <w:top w:val="single" w:sz="4" w:space="0" w:color="000000"/>
              <w:left w:val="single" w:sz="4" w:space="0" w:color="000000"/>
              <w:bottom w:val="single" w:sz="4" w:space="0" w:color="000000"/>
            </w:tcBorders>
            <w:shd w:val="clear" w:color="auto" w:fill="auto"/>
          </w:tcPr>
          <w:p w14:paraId="739CE995" w14:textId="77777777" w:rsidR="00BF35A5" w:rsidRDefault="00BF35A5">
            <w:r>
              <w:t>Date</w:t>
            </w:r>
          </w:p>
        </w:tc>
        <w:tc>
          <w:tcPr>
            <w:tcW w:w="4230" w:type="dxa"/>
            <w:tcBorders>
              <w:top w:val="single" w:sz="4" w:space="0" w:color="000000"/>
              <w:left w:val="single" w:sz="4" w:space="0" w:color="000000"/>
              <w:bottom w:val="single" w:sz="4" w:space="0" w:color="000000"/>
              <w:right w:val="single" w:sz="4" w:space="0" w:color="000000"/>
            </w:tcBorders>
            <w:shd w:val="clear" w:color="auto" w:fill="auto"/>
          </w:tcPr>
          <w:p w14:paraId="65B9E254" w14:textId="52FE38DB" w:rsidR="00BF35A5" w:rsidRDefault="0010613C" w:rsidP="009E5563">
            <w:pPr>
              <w:snapToGrid w:val="0"/>
            </w:pPr>
            <w:r>
              <w:fldChar w:fldCharType="begin"/>
            </w:r>
            <w:r>
              <w:instrText xml:space="preserve"> SAVEDATE  \@ "d MMMM yyyy"  \* MERGEFORMAT </w:instrText>
            </w:r>
            <w:r>
              <w:fldChar w:fldCharType="separate"/>
            </w:r>
            <w:ins w:id="2" w:author="Peter Tam" w:date="2021-06-15T14:56:00Z">
              <w:r w:rsidR="000A4B4C">
                <w:rPr>
                  <w:noProof/>
                </w:rPr>
                <w:t>15 June 2021</w:t>
              </w:r>
            </w:ins>
            <w:ins w:id="3" w:author="Peter S I. Tam" w:date="2021-06-15T12:17:00Z">
              <w:del w:id="4" w:author="Peter Tam" w:date="2021-06-15T14:56:00Z">
                <w:r w:rsidR="00F7119D" w:rsidDel="000A4B4C">
                  <w:rPr>
                    <w:noProof/>
                  </w:rPr>
                  <w:delText>15 June 2021</w:delText>
                </w:r>
              </w:del>
            </w:ins>
            <w:del w:id="5" w:author="Peter Tam" w:date="2021-06-15T14:56:00Z">
              <w:r w:rsidR="00AF67F5" w:rsidDel="000A4B4C">
                <w:rPr>
                  <w:noProof/>
                </w:rPr>
                <w:delText>25 May 2021</w:delText>
              </w:r>
            </w:del>
            <w:r>
              <w:fldChar w:fldCharType="end"/>
            </w:r>
          </w:p>
        </w:tc>
      </w:tr>
    </w:tbl>
    <w:p w14:paraId="72E7152D" w14:textId="77777777" w:rsidR="00BF35A5" w:rsidRDefault="00BF35A5"/>
    <w:p w14:paraId="26245403" w14:textId="77777777" w:rsidR="00BF35A5" w:rsidRDefault="00BF35A5"/>
    <w:p w14:paraId="5AB7C9E2" w14:textId="77777777" w:rsidR="00BF35A5" w:rsidRDefault="00BF35A5"/>
    <w:p w14:paraId="57C8D84A" w14:textId="77777777" w:rsidR="00BF35A5" w:rsidRDefault="00BF35A5"/>
    <w:p w14:paraId="4F1E6C05" w14:textId="77777777" w:rsidR="00BF35A5" w:rsidRDefault="00BF35A5"/>
    <w:p w14:paraId="5D22CD30" w14:textId="77777777" w:rsidR="00BF35A5" w:rsidRDefault="00BF35A5"/>
    <w:p w14:paraId="1B268E52" w14:textId="77777777" w:rsidR="00BF35A5" w:rsidRDefault="00BF35A5"/>
    <w:p w14:paraId="312E9823" w14:textId="46917E50" w:rsidR="00BF35A5" w:rsidRDefault="00BF35A5">
      <w:pPr>
        <w:pStyle w:val="Caption"/>
        <w:pageBreakBefore/>
        <w:rPr>
          <w:color w:val="FFFFFF"/>
        </w:rPr>
      </w:pPr>
      <w:r>
        <w:lastRenderedPageBreak/>
        <w:t>Revision History</w:t>
      </w:r>
    </w:p>
    <w:tbl>
      <w:tblPr>
        <w:tblW w:w="0" w:type="auto"/>
        <w:tblInd w:w="108" w:type="dxa"/>
        <w:tblLayout w:type="fixed"/>
        <w:tblLook w:val="0000" w:firstRow="0" w:lastRow="0" w:firstColumn="0" w:lastColumn="0" w:noHBand="0" w:noVBand="0"/>
      </w:tblPr>
      <w:tblGrid>
        <w:gridCol w:w="1507"/>
        <w:gridCol w:w="1103"/>
        <w:gridCol w:w="2587"/>
        <w:gridCol w:w="3173"/>
      </w:tblGrid>
      <w:tr w:rsidR="00BF35A5" w14:paraId="57CF37E0" w14:textId="77777777" w:rsidTr="009D4361">
        <w:tc>
          <w:tcPr>
            <w:tcW w:w="1507" w:type="dxa"/>
            <w:tcBorders>
              <w:top w:val="single" w:sz="4" w:space="0" w:color="000000"/>
              <w:left w:val="single" w:sz="4" w:space="0" w:color="000000"/>
              <w:bottom w:val="single" w:sz="4" w:space="0" w:color="000000"/>
            </w:tcBorders>
            <w:shd w:val="clear" w:color="auto" w:fill="595959"/>
          </w:tcPr>
          <w:p w14:paraId="638F40F8" w14:textId="77777777" w:rsidR="00BF35A5" w:rsidRDefault="00BF35A5">
            <w:pPr>
              <w:rPr>
                <w:color w:val="FFFFFF"/>
              </w:rPr>
            </w:pPr>
            <w:r>
              <w:rPr>
                <w:color w:val="FFFFFF"/>
              </w:rPr>
              <w:t>Date</w:t>
            </w:r>
          </w:p>
        </w:tc>
        <w:tc>
          <w:tcPr>
            <w:tcW w:w="1103" w:type="dxa"/>
            <w:tcBorders>
              <w:top w:val="single" w:sz="4" w:space="0" w:color="000000"/>
              <w:left w:val="single" w:sz="4" w:space="0" w:color="000000"/>
              <w:bottom w:val="single" w:sz="4" w:space="0" w:color="000000"/>
            </w:tcBorders>
            <w:shd w:val="clear" w:color="auto" w:fill="595959"/>
          </w:tcPr>
          <w:p w14:paraId="09BC4429" w14:textId="77777777" w:rsidR="00BF35A5" w:rsidRDefault="00BF35A5">
            <w:pPr>
              <w:rPr>
                <w:color w:val="FFFFFF"/>
              </w:rPr>
            </w:pPr>
            <w:r>
              <w:rPr>
                <w:color w:val="FFFFFF"/>
              </w:rPr>
              <w:t>Version</w:t>
            </w:r>
          </w:p>
        </w:tc>
        <w:tc>
          <w:tcPr>
            <w:tcW w:w="2587" w:type="dxa"/>
            <w:tcBorders>
              <w:top w:val="single" w:sz="4" w:space="0" w:color="000000"/>
              <w:left w:val="single" w:sz="4" w:space="0" w:color="000000"/>
              <w:bottom w:val="single" w:sz="4" w:space="0" w:color="000000"/>
            </w:tcBorders>
            <w:shd w:val="clear" w:color="auto" w:fill="595959"/>
          </w:tcPr>
          <w:p w14:paraId="168F991C" w14:textId="0498E349" w:rsidR="00BF35A5" w:rsidRDefault="00BF35A5" w:rsidP="00333312">
            <w:pPr>
              <w:rPr>
                <w:color w:val="FFFFFF"/>
              </w:rPr>
            </w:pPr>
            <w:r>
              <w:rPr>
                <w:color w:val="FFFFFF"/>
              </w:rPr>
              <w:t>Revi</w:t>
            </w:r>
            <w:r w:rsidR="00333312">
              <w:rPr>
                <w:color w:val="FFFFFF"/>
              </w:rPr>
              <w:t>s</w:t>
            </w:r>
            <w:r>
              <w:rPr>
                <w:color w:val="FFFFFF"/>
              </w:rPr>
              <w:t>ed By</w:t>
            </w:r>
          </w:p>
        </w:tc>
        <w:tc>
          <w:tcPr>
            <w:tcW w:w="3173" w:type="dxa"/>
            <w:tcBorders>
              <w:top w:val="single" w:sz="4" w:space="0" w:color="000000"/>
              <w:left w:val="single" w:sz="4" w:space="0" w:color="000000"/>
              <w:bottom w:val="single" w:sz="4" w:space="0" w:color="000000"/>
              <w:right w:val="single" w:sz="4" w:space="0" w:color="000000"/>
            </w:tcBorders>
            <w:shd w:val="clear" w:color="auto" w:fill="595959"/>
            <w:vAlign w:val="center"/>
          </w:tcPr>
          <w:p w14:paraId="1DF19433" w14:textId="77777777" w:rsidR="00BF35A5" w:rsidRDefault="00BF35A5">
            <w:r>
              <w:rPr>
                <w:color w:val="FFFFFF"/>
              </w:rPr>
              <w:t>Remark</w:t>
            </w:r>
          </w:p>
        </w:tc>
      </w:tr>
      <w:tr w:rsidR="00BF35A5" w14:paraId="3EF0D720"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439F73ED" w14:textId="54FE4B2F" w:rsidR="00BF35A5" w:rsidRPr="00333312" w:rsidRDefault="002D5D29">
            <w:pPr>
              <w:pStyle w:val="Image"/>
              <w:snapToGrid w:val="0"/>
              <w:rPr>
                <w:sz w:val="24"/>
                <w:szCs w:val="24"/>
              </w:rPr>
            </w:pPr>
            <w:del w:id="6" w:author="Peter S I. Tam" w:date="2021-06-15T09:45:00Z">
              <w:r w:rsidDel="003C42AA">
                <w:rPr>
                  <w:sz w:val="24"/>
                  <w:szCs w:val="24"/>
                </w:rPr>
                <w:delText>1</w:delText>
              </w:r>
              <w:r w:rsidR="00B91470" w:rsidDel="003C42AA">
                <w:rPr>
                  <w:sz w:val="24"/>
                  <w:szCs w:val="24"/>
                </w:rPr>
                <w:delText>4</w:delText>
              </w:r>
            </w:del>
            <w:ins w:id="7" w:author="Peter S I. Tam" w:date="2021-06-15T09:45:00Z">
              <w:r w:rsidR="003C42AA">
                <w:rPr>
                  <w:sz w:val="24"/>
                  <w:szCs w:val="24"/>
                </w:rPr>
                <w:t>25</w:t>
              </w:r>
            </w:ins>
            <w:r w:rsidR="00953BEC" w:rsidRPr="00333312">
              <w:rPr>
                <w:sz w:val="24"/>
                <w:szCs w:val="24"/>
              </w:rPr>
              <w:t>/</w:t>
            </w:r>
            <w:del w:id="8" w:author="Peter S I. Tam" w:date="2021-06-15T09:45:00Z">
              <w:r w:rsidR="00B91470" w:rsidDel="003C42AA">
                <w:rPr>
                  <w:sz w:val="24"/>
                  <w:szCs w:val="24"/>
                </w:rPr>
                <w:delText>12</w:delText>
              </w:r>
            </w:del>
            <w:ins w:id="9" w:author="Peter S I. Tam" w:date="2021-06-15T09:45:00Z">
              <w:r w:rsidR="003C42AA">
                <w:rPr>
                  <w:sz w:val="24"/>
                  <w:szCs w:val="24"/>
                </w:rPr>
                <w:t>05</w:t>
              </w:r>
            </w:ins>
            <w:r w:rsidR="00953BEC" w:rsidRPr="00333312">
              <w:rPr>
                <w:sz w:val="24"/>
                <w:szCs w:val="24"/>
              </w:rPr>
              <w:t>/20</w:t>
            </w:r>
            <w:r w:rsidR="00B91470">
              <w:rPr>
                <w:sz w:val="24"/>
                <w:szCs w:val="24"/>
              </w:rPr>
              <w:t>2</w:t>
            </w:r>
            <w:del w:id="10" w:author="Peter S I. Tam" w:date="2021-06-15T09:47:00Z">
              <w:r w:rsidR="00B91470" w:rsidDel="003C42AA">
                <w:rPr>
                  <w:sz w:val="24"/>
                  <w:szCs w:val="24"/>
                </w:rPr>
                <w:delText>0</w:delText>
              </w:r>
            </w:del>
            <w:ins w:id="11" w:author="Peter S I. Tam" w:date="2021-06-15T09:47:00Z">
              <w:r w:rsidR="003C42AA">
                <w:rPr>
                  <w:sz w:val="24"/>
                  <w:szCs w:val="24"/>
                </w:rPr>
                <w:t>1</w:t>
              </w:r>
            </w:ins>
          </w:p>
        </w:tc>
        <w:tc>
          <w:tcPr>
            <w:tcW w:w="1103" w:type="dxa"/>
            <w:tcBorders>
              <w:top w:val="single" w:sz="4" w:space="0" w:color="000000"/>
              <w:left w:val="single" w:sz="4" w:space="0" w:color="000000"/>
              <w:bottom w:val="single" w:sz="4" w:space="0" w:color="000000"/>
            </w:tcBorders>
            <w:shd w:val="clear" w:color="auto" w:fill="auto"/>
            <w:vAlign w:val="center"/>
          </w:tcPr>
          <w:p w14:paraId="572F25FC" w14:textId="312231DC" w:rsidR="00BF35A5" w:rsidRDefault="00B91470">
            <w:r>
              <w:t>1</w:t>
            </w:r>
            <w:r w:rsidR="00BF35A5">
              <w:t>.</w:t>
            </w:r>
            <w:r>
              <w:t>0</w:t>
            </w:r>
          </w:p>
        </w:tc>
        <w:tc>
          <w:tcPr>
            <w:tcW w:w="2587" w:type="dxa"/>
            <w:tcBorders>
              <w:top w:val="single" w:sz="4" w:space="0" w:color="000000"/>
              <w:left w:val="single" w:sz="4" w:space="0" w:color="000000"/>
              <w:bottom w:val="single" w:sz="4" w:space="0" w:color="000000"/>
            </w:tcBorders>
            <w:shd w:val="clear" w:color="auto" w:fill="auto"/>
            <w:vAlign w:val="center"/>
          </w:tcPr>
          <w:p w14:paraId="46D11B0C" w14:textId="2C15FA25" w:rsidR="00BF35A5" w:rsidRDefault="009D4361">
            <w:r>
              <w:t>Oracle Consulting</w:t>
            </w:r>
          </w:p>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0787C7" w14:textId="0F83365A" w:rsidR="00BF35A5" w:rsidRDefault="00BF35A5">
            <w:r>
              <w:t xml:space="preserve">Initial </w:t>
            </w:r>
            <w:r w:rsidR="00B91470">
              <w:t>version</w:t>
            </w:r>
          </w:p>
        </w:tc>
      </w:tr>
      <w:tr w:rsidR="00B91470" w14:paraId="27814865"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39E6A2A0" w14:textId="510FFD6C" w:rsidR="00B91470" w:rsidRDefault="003C42AA" w:rsidP="00333312">
            <w:pPr>
              <w:pStyle w:val="Image"/>
              <w:snapToGrid w:val="0"/>
              <w:rPr>
                <w:sz w:val="24"/>
                <w:szCs w:val="24"/>
              </w:rPr>
            </w:pPr>
            <w:ins w:id="12" w:author="Peter S I. Tam" w:date="2021-06-15T09:45:00Z">
              <w:r>
                <w:rPr>
                  <w:sz w:val="24"/>
                  <w:szCs w:val="24"/>
                </w:rPr>
                <w:t>15/06/2021</w:t>
              </w:r>
            </w:ins>
          </w:p>
        </w:tc>
        <w:tc>
          <w:tcPr>
            <w:tcW w:w="1103" w:type="dxa"/>
            <w:tcBorders>
              <w:top w:val="single" w:sz="4" w:space="0" w:color="000000"/>
              <w:left w:val="single" w:sz="4" w:space="0" w:color="000000"/>
              <w:bottom w:val="single" w:sz="4" w:space="0" w:color="000000"/>
            </w:tcBorders>
            <w:shd w:val="clear" w:color="auto" w:fill="auto"/>
            <w:vAlign w:val="center"/>
          </w:tcPr>
          <w:p w14:paraId="5FF9A7AB" w14:textId="0A6CE1A2" w:rsidR="00B91470" w:rsidRDefault="003C42AA">
            <w:ins w:id="13" w:author="Peter S I. Tam" w:date="2021-06-15T09:45:00Z">
              <w:r>
                <w:t>1.1</w:t>
              </w:r>
            </w:ins>
          </w:p>
        </w:tc>
        <w:tc>
          <w:tcPr>
            <w:tcW w:w="2587" w:type="dxa"/>
            <w:tcBorders>
              <w:top w:val="single" w:sz="4" w:space="0" w:color="000000"/>
              <w:left w:val="single" w:sz="4" w:space="0" w:color="000000"/>
              <w:bottom w:val="single" w:sz="4" w:space="0" w:color="000000"/>
            </w:tcBorders>
            <w:shd w:val="clear" w:color="auto" w:fill="auto"/>
            <w:vAlign w:val="center"/>
          </w:tcPr>
          <w:p w14:paraId="07A23945" w14:textId="639EFBFD" w:rsidR="00B91470" w:rsidRDefault="003C42AA">
            <w:ins w:id="14" w:author="Peter S I. Tam" w:date="2021-06-15T09:45:00Z">
              <w:r>
                <w:t>Oracle Consulting</w:t>
              </w:r>
            </w:ins>
          </w:p>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7BBFFD" w14:textId="74E028CD" w:rsidR="00B91470" w:rsidRDefault="003C42AA">
            <w:ins w:id="15" w:author="Peter S I. Tam" w:date="2021-06-15T09:46:00Z">
              <w:r>
                <w:t>To incorporate the comment raised on 10/06/2021</w:t>
              </w:r>
            </w:ins>
          </w:p>
        </w:tc>
      </w:tr>
      <w:tr w:rsidR="00B91470" w14:paraId="05F4C1C2"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5A3D2DBF" w14:textId="77777777" w:rsidR="00B91470" w:rsidRDefault="00B91470" w:rsidP="00333312">
            <w:pPr>
              <w:pStyle w:val="Image"/>
              <w:snapToGrid w:val="0"/>
              <w:rPr>
                <w:sz w:val="24"/>
                <w:szCs w:val="24"/>
              </w:rPr>
            </w:pPr>
          </w:p>
        </w:tc>
        <w:tc>
          <w:tcPr>
            <w:tcW w:w="1103" w:type="dxa"/>
            <w:tcBorders>
              <w:top w:val="single" w:sz="4" w:space="0" w:color="000000"/>
              <w:left w:val="single" w:sz="4" w:space="0" w:color="000000"/>
              <w:bottom w:val="single" w:sz="4" w:space="0" w:color="000000"/>
            </w:tcBorders>
            <w:shd w:val="clear" w:color="auto" w:fill="auto"/>
            <w:vAlign w:val="center"/>
          </w:tcPr>
          <w:p w14:paraId="7810D658" w14:textId="77777777" w:rsidR="00B91470" w:rsidRDefault="00B91470"/>
        </w:tc>
        <w:tc>
          <w:tcPr>
            <w:tcW w:w="2587" w:type="dxa"/>
            <w:tcBorders>
              <w:top w:val="single" w:sz="4" w:space="0" w:color="000000"/>
              <w:left w:val="single" w:sz="4" w:space="0" w:color="000000"/>
              <w:bottom w:val="single" w:sz="4" w:space="0" w:color="000000"/>
            </w:tcBorders>
            <w:shd w:val="clear" w:color="auto" w:fill="auto"/>
            <w:vAlign w:val="center"/>
          </w:tcPr>
          <w:p w14:paraId="38FBE5A1" w14:textId="77777777" w:rsidR="00B91470" w:rsidRDefault="00B91470"/>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A52E7A" w14:textId="77777777" w:rsidR="00B91470" w:rsidRDefault="00B91470"/>
        </w:tc>
      </w:tr>
      <w:tr w:rsidR="00B91470" w14:paraId="7B5C3A53"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753409EF" w14:textId="77777777" w:rsidR="00B91470" w:rsidRDefault="00B91470" w:rsidP="00333312">
            <w:pPr>
              <w:pStyle w:val="Image"/>
              <w:snapToGrid w:val="0"/>
              <w:rPr>
                <w:sz w:val="24"/>
                <w:szCs w:val="24"/>
              </w:rPr>
            </w:pPr>
          </w:p>
        </w:tc>
        <w:tc>
          <w:tcPr>
            <w:tcW w:w="1103" w:type="dxa"/>
            <w:tcBorders>
              <w:top w:val="single" w:sz="4" w:space="0" w:color="000000"/>
              <w:left w:val="single" w:sz="4" w:space="0" w:color="000000"/>
              <w:bottom w:val="single" w:sz="4" w:space="0" w:color="000000"/>
            </w:tcBorders>
            <w:shd w:val="clear" w:color="auto" w:fill="auto"/>
            <w:vAlign w:val="center"/>
          </w:tcPr>
          <w:p w14:paraId="686E0611" w14:textId="77777777" w:rsidR="00B91470" w:rsidRDefault="00B91470"/>
        </w:tc>
        <w:tc>
          <w:tcPr>
            <w:tcW w:w="2587" w:type="dxa"/>
            <w:tcBorders>
              <w:top w:val="single" w:sz="4" w:space="0" w:color="000000"/>
              <w:left w:val="single" w:sz="4" w:space="0" w:color="000000"/>
              <w:bottom w:val="single" w:sz="4" w:space="0" w:color="000000"/>
            </w:tcBorders>
            <w:shd w:val="clear" w:color="auto" w:fill="auto"/>
            <w:vAlign w:val="center"/>
          </w:tcPr>
          <w:p w14:paraId="5FEB97E9" w14:textId="77777777" w:rsidR="00B91470" w:rsidRDefault="00B91470"/>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FA866" w14:textId="77777777" w:rsidR="00B91470" w:rsidRDefault="00B91470"/>
        </w:tc>
      </w:tr>
      <w:tr w:rsidR="00B91470" w14:paraId="6C6682B8"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5A0CD561" w14:textId="77777777" w:rsidR="00B91470" w:rsidRDefault="00B91470" w:rsidP="00333312">
            <w:pPr>
              <w:pStyle w:val="Image"/>
              <w:snapToGrid w:val="0"/>
              <w:rPr>
                <w:sz w:val="24"/>
                <w:szCs w:val="24"/>
              </w:rPr>
            </w:pPr>
          </w:p>
        </w:tc>
        <w:tc>
          <w:tcPr>
            <w:tcW w:w="1103" w:type="dxa"/>
            <w:tcBorders>
              <w:top w:val="single" w:sz="4" w:space="0" w:color="000000"/>
              <w:left w:val="single" w:sz="4" w:space="0" w:color="000000"/>
              <w:bottom w:val="single" w:sz="4" w:space="0" w:color="000000"/>
            </w:tcBorders>
            <w:shd w:val="clear" w:color="auto" w:fill="auto"/>
            <w:vAlign w:val="center"/>
          </w:tcPr>
          <w:p w14:paraId="3962E2A6" w14:textId="77777777" w:rsidR="00B91470" w:rsidRDefault="00B91470"/>
        </w:tc>
        <w:tc>
          <w:tcPr>
            <w:tcW w:w="2587" w:type="dxa"/>
            <w:tcBorders>
              <w:top w:val="single" w:sz="4" w:space="0" w:color="000000"/>
              <w:left w:val="single" w:sz="4" w:space="0" w:color="000000"/>
              <w:bottom w:val="single" w:sz="4" w:space="0" w:color="000000"/>
            </w:tcBorders>
            <w:shd w:val="clear" w:color="auto" w:fill="auto"/>
            <w:vAlign w:val="center"/>
          </w:tcPr>
          <w:p w14:paraId="219DD02D" w14:textId="77777777" w:rsidR="00B91470" w:rsidRDefault="00B91470"/>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4807F8" w14:textId="77777777" w:rsidR="00B91470" w:rsidRDefault="00B91470"/>
        </w:tc>
      </w:tr>
      <w:tr w:rsidR="00B91470" w14:paraId="0C553A0D"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48E782CB" w14:textId="77777777" w:rsidR="00B91470" w:rsidRDefault="00B91470" w:rsidP="00333312">
            <w:pPr>
              <w:pStyle w:val="Image"/>
              <w:snapToGrid w:val="0"/>
              <w:rPr>
                <w:sz w:val="24"/>
                <w:szCs w:val="24"/>
              </w:rPr>
            </w:pPr>
          </w:p>
        </w:tc>
        <w:tc>
          <w:tcPr>
            <w:tcW w:w="1103" w:type="dxa"/>
            <w:tcBorders>
              <w:top w:val="single" w:sz="4" w:space="0" w:color="000000"/>
              <w:left w:val="single" w:sz="4" w:space="0" w:color="000000"/>
              <w:bottom w:val="single" w:sz="4" w:space="0" w:color="000000"/>
            </w:tcBorders>
            <w:shd w:val="clear" w:color="auto" w:fill="auto"/>
            <w:vAlign w:val="center"/>
          </w:tcPr>
          <w:p w14:paraId="74918BA5" w14:textId="77777777" w:rsidR="00B91470" w:rsidRDefault="00B91470"/>
        </w:tc>
        <w:tc>
          <w:tcPr>
            <w:tcW w:w="2587" w:type="dxa"/>
            <w:tcBorders>
              <w:top w:val="single" w:sz="4" w:space="0" w:color="000000"/>
              <w:left w:val="single" w:sz="4" w:space="0" w:color="000000"/>
              <w:bottom w:val="single" w:sz="4" w:space="0" w:color="000000"/>
            </w:tcBorders>
            <w:shd w:val="clear" w:color="auto" w:fill="auto"/>
            <w:vAlign w:val="center"/>
          </w:tcPr>
          <w:p w14:paraId="0EA73A59" w14:textId="77777777" w:rsidR="00B91470" w:rsidRDefault="00B91470"/>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76101F" w14:textId="77777777" w:rsidR="00B91470" w:rsidRDefault="00B91470"/>
        </w:tc>
      </w:tr>
      <w:tr w:rsidR="00B91470" w14:paraId="4A7E35B0" w14:textId="77777777" w:rsidTr="009D4361">
        <w:tc>
          <w:tcPr>
            <w:tcW w:w="1507" w:type="dxa"/>
            <w:tcBorders>
              <w:top w:val="single" w:sz="4" w:space="0" w:color="000000"/>
              <w:left w:val="single" w:sz="4" w:space="0" w:color="000000"/>
              <w:bottom w:val="single" w:sz="4" w:space="0" w:color="000000"/>
            </w:tcBorders>
            <w:shd w:val="clear" w:color="auto" w:fill="auto"/>
            <w:vAlign w:val="center"/>
          </w:tcPr>
          <w:p w14:paraId="53DCB73C" w14:textId="77777777" w:rsidR="00B91470" w:rsidRDefault="00B91470" w:rsidP="00333312">
            <w:pPr>
              <w:pStyle w:val="Image"/>
              <w:snapToGrid w:val="0"/>
              <w:rPr>
                <w:sz w:val="24"/>
                <w:szCs w:val="24"/>
              </w:rPr>
            </w:pPr>
          </w:p>
        </w:tc>
        <w:tc>
          <w:tcPr>
            <w:tcW w:w="1103" w:type="dxa"/>
            <w:tcBorders>
              <w:top w:val="single" w:sz="4" w:space="0" w:color="000000"/>
              <w:left w:val="single" w:sz="4" w:space="0" w:color="000000"/>
              <w:bottom w:val="single" w:sz="4" w:space="0" w:color="000000"/>
            </w:tcBorders>
            <w:shd w:val="clear" w:color="auto" w:fill="auto"/>
            <w:vAlign w:val="center"/>
          </w:tcPr>
          <w:p w14:paraId="556E6046" w14:textId="77777777" w:rsidR="00B91470" w:rsidRDefault="00B91470"/>
        </w:tc>
        <w:tc>
          <w:tcPr>
            <w:tcW w:w="2587" w:type="dxa"/>
            <w:tcBorders>
              <w:top w:val="single" w:sz="4" w:space="0" w:color="000000"/>
              <w:left w:val="single" w:sz="4" w:space="0" w:color="000000"/>
              <w:bottom w:val="single" w:sz="4" w:space="0" w:color="000000"/>
            </w:tcBorders>
            <w:shd w:val="clear" w:color="auto" w:fill="auto"/>
            <w:vAlign w:val="center"/>
          </w:tcPr>
          <w:p w14:paraId="0670315A" w14:textId="77777777" w:rsidR="00B91470" w:rsidRDefault="00B91470"/>
        </w:tc>
        <w:tc>
          <w:tcPr>
            <w:tcW w:w="317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220DF5" w14:textId="77777777" w:rsidR="00B91470" w:rsidRDefault="00B91470"/>
        </w:tc>
      </w:tr>
    </w:tbl>
    <w:p w14:paraId="1C9BA07B" w14:textId="77777777" w:rsidR="00BF35A5" w:rsidRDefault="00BF35A5">
      <w:pPr>
        <w:pStyle w:val="TableofContent"/>
        <w:pageBreakBefore/>
      </w:pPr>
      <w:r>
        <w:lastRenderedPageBreak/>
        <w:t>Table of Contents</w:t>
      </w:r>
    </w:p>
    <w:p w14:paraId="1968520C" w14:textId="77777777" w:rsidR="00BF35A5" w:rsidRDefault="00BF35A5">
      <w:pPr>
        <w:pStyle w:val="TableofContent"/>
      </w:pPr>
    </w:p>
    <w:p w14:paraId="2660E5CE" w14:textId="5F5CB11E" w:rsidR="009C0C15" w:rsidRDefault="00BF35A5">
      <w:pPr>
        <w:pStyle w:val="TOC1"/>
        <w:tabs>
          <w:tab w:val="left" w:pos="440"/>
          <w:tab w:val="right" w:leader="dot" w:pos="8630"/>
        </w:tabs>
        <w:rPr>
          <w:rFonts w:asciiTheme="minorHAnsi" w:eastAsiaTheme="minorEastAsia" w:hAnsiTheme="minorHAnsi" w:cstheme="minorBidi"/>
          <w:noProof/>
          <w:lang w:val="en-HK" w:eastAsia="zh-TW"/>
        </w:rPr>
      </w:pPr>
      <w:r>
        <w:fldChar w:fldCharType="begin"/>
      </w:r>
      <w:r>
        <w:instrText xml:space="preserve"> TOC \o "1-3" \h \z \u </w:instrText>
      </w:r>
      <w:r>
        <w:fldChar w:fldCharType="separate"/>
      </w:r>
      <w:hyperlink w:anchor="_Toc74732987" w:history="1">
        <w:r w:rsidR="009C0C15" w:rsidRPr="007A3188">
          <w:rPr>
            <w:rStyle w:val="Hyperlink"/>
            <w:noProof/>
          </w:rPr>
          <w:t>1</w:t>
        </w:r>
        <w:r w:rsidR="009C0C15">
          <w:rPr>
            <w:rFonts w:asciiTheme="minorHAnsi" w:eastAsiaTheme="minorEastAsia" w:hAnsiTheme="minorHAnsi" w:cstheme="minorBidi"/>
            <w:noProof/>
            <w:lang w:val="en-HK" w:eastAsia="zh-TW"/>
          </w:rPr>
          <w:tab/>
        </w:r>
        <w:r w:rsidR="009C0C15" w:rsidRPr="007A3188">
          <w:rPr>
            <w:rStyle w:val="Hyperlink"/>
            <w:noProof/>
          </w:rPr>
          <w:t>Introduction</w:t>
        </w:r>
        <w:r w:rsidR="009C0C15">
          <w:rPr>
            <w:noProof/>
            <w:webHidden/>
          </w:rPr>
          <w:tab/>
        </w:r>
        <w:r w:rsidR="009C0C15">
          <w:rPr>
            <w:noProof/>
            <w:webHidden/>
          </w:rPr>
          <w:fldChar w:fldCharType="begin"/>
        </w:r>
        <w:r w:rsidR="009C0C15">
          <w:rPr>
            <w:noProof/>
            <w:webHidden/>
          </w:rPr>
          <w:instrText xml:space="preserve"> PAGEREF _Toc74732987 \h </w:instrText>
        </w:r>
        <w:r w:rsidR="009C0C15">
          <w:rPr>
            <w:noProof/>
            <w:webHidden/>
          </w:rPr>
        </w:r>
        <w:r w:rsidR="009C0C15">
          <w:rPr>
            <w:noProof/>
            <w:webHidden/>
          </w:rPr>
          <w:fldChar w:fldCharType="separate"/>
        </w:r>
        <w:r w:rsidR="009C0C15">
          <w:rPr>
            <w:noProof/>
            <w:webHidden/>
          </w:rPr>
          <w:t>4</w:t>
        </w:r>
        <w:r w:rsidR="009C0C15">
          <w:rPr>
            <w:noProof/>
            <w:webHidden/>
          </w:rPr>
          <w:fldChar w:fldCharType="end"/>
        </w:r>
      </w:hyperlink>
    </w:p>
    <w:p w14:paraId="6E5CC748" w14:textId="654FD183"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2988" w:history="1">
        <w:r w:rsidRPr="007A3188">
          <w:rPr>
            <w:rStyle w:val="Hyperlink"/>
            <w:rFonts w:ascii="Symbol" w:hAnsi="Symbol" w:cs="Symbol"/>
            <w:noProof/>
          </w:rPr>
          <w:t>1.1</w:t>
        </w:r>
        <w:r>
          <w:rPr>
            <w:rFonts w:asciiTheme="minorHAnsi" w:eastAsiaTheme="minorEastAsia" w:hAnsiTheme="minorHAnsi" w:cstheme="minorBidi"/>
            <w:noProof/>
            <w:lang w:val="en-HK" w:eastAsia="zh-TW"/>
          </w:rPr>
          <w:tab/>
        </w:r>
        <w:r w:rsidRPr="007A3188">
          <w:rPr>
            <w:rStyle w:val="Hyperlink"/>
            <w:noProof/>
          </w:rPr>
          <w:t>Purpose of the Document</w:t>
        </w:r>
        <w:r>
          <w:rPr>
            <w:noProof/>
            <w:webHidden/>
          </w:rPr>
          <w:tab/>
        </w:r>
        <w:r>
          <w:rPr>
            <w:noProof/>
            <w:webHidden/>
          </w:rPr>
          <w:fldChar w:fldCharType="begin"/>
        </w:r>
        <w:r>
          <w:rPr>
            <w:noProof/>
            <w:webHidden/>
          </w:rPr>
          <w:instrText xml:space="preserve"> PAGEREF _Toc74732988 \h </w:instrText>
        </w:r>
        <w:r>
          <w:rPr>
            <w:noProof/>
            <w:webHidden/>
          </w:rPr>
        </w:r>
        <w:r>
          <w:rPr>
            <w:noProof/>
            <w:webHidden/>
          </w:rPr>
          <w:fldChar w:fldCharType="separate"/>
        </w:r>
        <w:r>
          <w:rPr>
            <w:noProof/>
            <w:webHidden/>
          </w:rPr>
          <w:t>4</w:t>
        </w:r>
        <w:r>
          <w:rPr>
            <w:noProof/>
            <w:webHidden/>
          </w:rPr>
          <w:fldChar w:fldCharType="end"/>
        </w:r>
      </w:hyperlink>
    </w:p>
    <w:p w14:paraId="7855FEE1" w14:textId="2A536E09" w:rsidR="009C0C15" w:rsidRDefault="009C0C15">
      <w:pPr>
        <w:pStyle w:val="TOC1"/>
        <w:tabs>
          <w:tab w:val="left" w:pos="440"/>
          <w:tab w:val="right" w:leader="dot" w:pos="8630"/>
        </w:tabs>
        <w:rPr>
          <w:rFonts w:asciiTheme="minorHAnsi" w:eastAsiaTheme="minorEastAsia" w:hAnsiTheme="minorHAnsi" w:cstheme="minorBidi"/>
          <w:noProof/>
          <w:lang w:val="en-HK" w:eastAsia="zh-TW"/>
        </w:rPr>
      </w:pPr>
      <w:hyperlink w:anchor="_Toc74732989" w:history="1">
        <w:r w:rsidRPr="007A3188">
          <w:rPr>
            <w:rStyle w:val="Hyperlink"/>
            <w:noProof/>
          </w:rPr>
          <w:t>2</w:t>
        </w:r>
        <w:r>
          <w:rPr>
            <w:rFonts w:asciiTheme="minorHAnsi" w:eastAsiaTheme="minorEastAsia" w:hAnsiTheme="minorHAnsi" w:cstheme="minorBidi"/>
            <w:noProof/>
            <w:lang w:val="en-HK" w:eastAsia="zh-TW"/>
          </w:rPr>
          <w:tab/>
        </w:r>
        <w:r w:rsidRPr="007A3188">
          <w:rPr>
            <w:rStyle w:val="Hyperlink"/>
            <w:noProof/>
          </w:rPr>
          <w:t>Functional Requirement</w:t>
        </w:r>
        <w:r>
          <w:rPr>
            <w:noProof/>
            <w:webHidden/>
          </w:rPr>
          <w:tab/>
        </w:r>
        <w:r>
          <w:rPr>
            <w:noProof/>
            <w:webHidden/>
          </w:rPr>
          <w:fldChar w:fldCharType="begin"/>
        </w:r>
        <w:r>
          <w:rPr>
            <w:noProof/>
            <w:webHidden/>
          </w:rPr>
          <w:instrText xml:space="preserve"> PAGEREF _Toc74732989 \h </w:instrText>
        </w:r>
        <w:r>
          <w:rPr>
            <w:noProof/>
            <w:webHidden/>
          </w:rPr>
        </w:r>
        <w:r>
          <w:rPr>
            <w:noProof/>
            <w:webHidden/>
          </w:rPr>
          <w:fldChar w:fldCharType="separate"/>
        </w:r>
        <w:r>
          <w:rPr>
            <w:noProof/>
            <w:webHidden/>
          </w:rPr>
          <w:t>5</w:t>
        </w:r>
        <w:r>
          <w:rPr>
            <w:noProof/>
            <w:webHidden/>
          </w:rPr>
          <w:fldChar w:fldCharType="end"/>
        </w:r>
      </w:hyperlink>
    </w:p>
    <w:p w14:paraId="161FE2F8" w14:textId="0D31D21A"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2990" w:history="1">
        <w:r w:rsidRPr="007A3188">
          <w:rPr>
            <w:rStyle w:val="Hyperlink"/>
            <w:rFonts w:ascii="Symbol" w:hAnsi="Symbol" w:cs="Symbol"/>
            <w:noProof/>
          </w:rPr>
          <w:t>2.1</w:t>
        </w:r>
        <w:r>
          <w:rPr>
            <w:rFonts w:asciiTheme="minorHAnsi" w:eastAsiaTheme="minorEastAsia" w:hAnsiTheme="minorHAnsi" w:cstheme="minorBidi"/>
            <w:noProof/>
            <w:lang w:val="en-HK" w:eastAsia="zh-TW"/>
          </w:rPr>
          <w:tab/>
        </w:r>
        <w:r w:rsidRPr="007A3188">
          <w:rPr>
            <w:rStyle w:val="Hyperlink"/>
            <w:noProof/>
          </w:rPr>
          <w:t>Overview</w:t>
        </w:r>
        <w:r>
          <w:rPr>
            <w:noProof/>
            <w:webHidden/>
          </w:rPr>
          <w:tab/>
        </w:r>
        <w:r>
          <w:rPr>
            <w:noProof/>
            <w:webHidden/>
          </w:rPr>
          <w:fldChar w:fldCharType="begin"/>
        </w:r>
        <w:r>
          <w:rPr>
            <w:noProof/>
            <w:webHidden/>
          </w:rPr>
          <w:instrText xml:space="preserve"> PAGEREF _Toc74732990 \h </w:instrText>
        </w:r>
        <w:r>
          <w:rPr>
            <w:noProof/>
            <w:webHidden/>
          </w:rPr>
        </w:r>
        <w:r>
          <w:rPr>
            <w:noProof/>
            <w:webHidden/>
          </w:rPr>
          <w:fldChar w:fldCharType="separate"/>
        </w:r>
        <w:r>
          <w:rPr>
            <w:noProof/>
            <w:webHidden/>
          </w:rPr>
          <w:t>5</w:t>
        </w:r>
        <w:r>
          <w:rPr>
            <w:noProof/>
            <w:webHidden/>
          </w:rPr>
          <w:fldChar w:fldCharType="end"/>
        </w:r>
      </w:hyperlink>
    </w:p>
    <w:p w14:paraId="605306DA" w14:textId="3512077D"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1" w:history="1">
        <w:r w:rsidRPr="007A3188">
          <w:rPr>
            <w:rStyle w:val="Hyperlink"/>
            <w:noProof/>
          </w:rPr>
          <w:t>2.1.1</w:t>
        </w:r>
        <w:r>
          <w:rPr>
            <w:rFonts w:asciiTheme="minorHAnsi" w:eastAsiaTheme="minorEastAsia" w:hAnsiTheme="minorHAnsi" w:cstheme="minorBidi"/>
            <w:noProof/>
            <w:lang w:val="en-HK" w:eastAsia="zh-TW"/>
          </w:rPr>
          <w:tab/>
        </w:r>
        <w:r w:rsidRPr="007A3188">
          <w:rPr>
            <w:rStyle w:val="Hyperlink"/>
            <w:noProof/>
          </w:rPr>
          <w:t>Summary</w:t>
        </w:r>
        <w:r>
          <w:rPr>
            <w:noProof/>
            <w:webHidden/>
          </w:rPr>
          <w:tab/>
        </w:r>
        <w:r>
          <w:rPr>
            <w:noProof/>
            <w:webHidden/>
          </w:rPr>
          <w:fldChar w:fldCharType="begin"/>
        </w:r>
        <w:r>
          <w:rPr>
            <w:noProof/>
            <w:webHidden/>
          </w:rPr>
          <w:instrText xml:space="preserve"> PAGEREF _Toc74732991 \h </w:instrText>
        </w:r>
        <w:r>
          <w:rPr>
            <w:noProof/>
            <w:webHidden/>
          </w:rPr>
        </w:r>
        <w:r>
          <w:rPr>
            <w:noProof/>
            <w:webHidden/>
          </w:rPr>
          <w:fldChar w:fldCharType="separate"/>
        </w:r>
        <w:r>
          <w:rPr>
            <w:noProof/>
            <w:webHidden/>
          </w:rPr>
          <w:t>5</w:t>
        </w:r>
        <w:r>
          <w:rPr>
            <w:noProof/>
            <w:webHidden/>
          </w:rPr>
          <w:fldChar w:fldCharType="end"/>
        </w:r>
      </w:hyperlink>
    </w:p>
    <w:p w14:paraId="6C3AD353" w14:textId="07D1D45F"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2" w:history="1">
        <w:r w:rsidRPr="007A3188">
          <w:rPr>
            <w:rStyle w:val="Hyperlink"/>
            <w:noProof/>
          </w:rPr>
          <w:t>2.1.2</w:t>
        </w:r>
        <w:r>
          <w:rPr>
            <w:rFonts w:asciiTheme="minorHAnsi" w:eastAsiaTheme="minorEastAsia" w:hAnsiTheme="minorHAnsi" w:cstheme="minorBidi"/>
            <w:noProof/>
            <w:lang w:val="en-HK" w:eastAsia="zh-TW"/>
          </w:rPr>
          <w:tab/>
        </w:r>
        <w:r w:rsidRPr="007A3188">
          <w:rPr>
            <w:rStyle w:val="Hyperlink"/>
            <w:noProof/>
          </w:rPr>
          <w:t>Assumption and Limitations</w:t>
        </w:r>
        <w:r>
          <w:rPr>
            <w:noProof/>
            <w:webHidden/>
          </w:rPr>
          <w:tab/>
        </w:r>
        <w:r>
          <w:rPr>
            <w:noProof/>
            <w:webHidden/>
          </w:rPr>
          <w:fldChar w:fldCharType="begin"/>
        </w:r>
        <w:r>
          <w:rPr>
            <w:noProof/>
            <w:webHidden/>
          </w:rPr>
          <w:instrText xml:space="preserve"> PAGEREF _Toc74732992 \h </w:instrText>
        </w:r>
        <w:r>
          <w:rPr>
            <w:noProof/>
            <w:webHidden/>
          </w:rPr>
        </w:r>
        <w:r>
          <w:rPr>
            <w:noProof/>
            <w:webHidden/>
          </w:rPr>
          <w:fldChar w:fldCharType="separate"/>
        </w:r>
        <w:r>
          <w:rPr>
            <w:noProof/>
            <w:webHidden/>
          </w:rPr>
          <w:t>11</w:t>
        </w:r>
        <w:r>
          <w:rPr>
            <w:noProof/>
            <w:webHidden/>
          </w:rPr>
          <w:fldChar w:fldCharType="end"/>
        </w:r>
      </w:hyperlink>
    </w:p>
    <w:p w14:paraId="27CA1A34" w14:textId="10D064AB"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2993" w:history="1">
        <w:r w:rsidRPr="007A3188">
          <w:rPr>
            <w:rStyle w:val="Hyperlink"/>
            <w:rFonts w:ascii="Symbol" w:hAnsi="Symbol" w:cs="Symbol"/>
            <w:noProof/>
          </w:rPr>
          <w:t>2.2</w:t>
        </w:r>
        <w:r>
          <w:rPr>
            <w:rFonts w:asciiTheme="minorHAnsi" w:eastAsiaTheme="minorEastAsia" w:hAnsiTheme="minorHAnsi" w:cstheme="minorBidi"/>
            <w:noProof/>
            <w:lang w:val="en-HK" w:eastAsia="zh-TW"/>
          </w:rPr>
          <w:tab/>
        </w:r>
        <w:r w:rsidRPr="007A3188">
          <w:rPr>
            <w:rStyle w:val="Hyperlink"/>
            <w:noProof/>
          </w:rPr>
          <w:t>Functional Requirement Details</w:t>
        </w:r>
        <w:r>
          <w:rPr>
            <w:noProof/>
            <w:webHidden/>
          </w:rPr>
          <w:tab/>
        </w:r>
        <w:r>
          <w:rPr>
            <w:noProof/>
            <w:webHidden/>
          </w:rPr>
          <w:fldChar w:fldCharType="begin"/>
        </w:r>
        <w:r>
          <w:rPr>
            <w:noProof/>
            <w:webHidden/>
          </w:rPr>
          <w:instrText xml:space="preserve"> PAGEREF _Toc74732993 \h </w:instrText>
        </w:r>
        <w:r>
          <w:rPr>
            <w:noProof/>
            <w:webHidden/>
          </w:rPr>
        </w:r>
        <w:r>
          <w:rPr>
            <w:noProof/>
            <w:webHidden/>
          </w:rPr>
          <w:fldChar w:fldCharType="separate"/>
        </w:r>
        <w:r>
          <w:rPr>
            <w:noProof/>
            <w:webHidden/>
          </w:rPr>
          <w:t>13</w:t>
        </w:r>
        <w:r>
          <w:rPr>
            <w:noProof/>
            <w:webHidden/>
          </w:rPr>
          <w:fldChar w:fldCharType="end"/>
        </w:r>
      </w:hyperlink>
    </w:p>
    <w:p w14:paraId="0F5C0AE5" w14:textId="47598CCB"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4" w:history="1">
        <w:r w:rsidRPr="007A3188">
          <w:rPr>
            <w:rStyle w:val="Hyperlink"/>
            <w:iCs/>
            <w:noProof/>
          </w:rPr>
          <w:t>2.2.1</w:t>
        </w:r>
        <w:r>
          <w:rPr>
            <w:rFonts w:asciiTheme="minorHAnsi" w:eastAsiaTheme="minorEastAsia" w:hAnsiTheme="minorHAnsi" w:cstheme="minorBidi"/>
            <w:noProof/>
            <w:lang w:val="en-HK" w:eastAsia="zh-TW"/>
          </w:rPr>
          <w:tab/>
        </w:r>
        <w:r w:rsidRPr="007A3188">
          <w:rPr>
            <w:rStyle w:val="Hyperlink"/>
            <w:iCs/>
            <w:noProof/>
          </w:rPr>
          <w:t>BO – BIB User Management</w:t>
        </w:r>
        <w:r>
          <w:rPr>
            <w:noProof/>
            <w:webHidden/>
          </w:rPr>
          <w:tab/>
        </w:r>
        <w:r>
          <w:rPr>
            <w:noProof/>
            <w:webHidden/>
          </w:rPr>
          <w:fldChar w:fldCharType="begin"/>
        </w:r>
        <w:r>
          <w:rPr>
            <w:noProof/>
            <w:webHidden/>
          </w:rPr>
          <w:instrText xml:space="preserve"> PAGEREF _Toc74732994 \h </w:instrText>
        </w:r>
        <w:r>
          <w:rPr>
            <w:noProof/>
            <w:webHidden/>
          </w:rPr>
        </w:r>
        <w:r>
          <w:rPr>
            <w:noProof/>
            <w:webHidden/>
          </w:rPr>
          <w:fldChar w:fldCharType="separate"/>
        </w:r>
        <w:r>
          <w:rPr>
            <w:noProof/>
            <w:webHidden/>
          </w:rPr>
          <w:t>13</w:t>
        </w:r>
        <w:r>
          <w:rPr>
            <w:noProof/>
            <w:webHidden/>
          </w:rPr>
          <w:fldChar w:fldCharType="end"/>
        </w:r>
      </w:hyperlink>
    </w:p>
    <w:p w14:paraId="591AAA0A" w14:textId="110A92C9"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5" w:history="1">
        <w:r w:rsidRPr="007A3188">
          <w:rPr>
            <w:rStyle w:val="Hyperlink"/>
            <w:iCs/>
            <w:noProof/>
          </w:rPr>
          <w:t>2.2.2</w:t>
        </w:r>
        <w:r>
          <w:rPr>
            <w:rFonts w:asciiTheme="minorHAnsi" w:eastAsiaTheme="minorEastAsia" w:hAnsiTheme="minorHAnsi" w:cstheme="minorBidi"/>
            <w:noProof/>
            <w:lang w:val="en-HK" w:eastAsia="zh-TW"/>
          </w:rPr>
          <w:tab/>
        </w:r>
        <w:r w:rsidRPr="007A3188">
          <w:rPr>
            <w:rStyle w:val="Hyperlink"/>
            <w:iCs/>
            <w:noProof/>
          </w:rPr>
          <w:t>BIB – First Time Registration of PPTA User (Account Activation)</w:t>
        </w:r>
        <w:r>
          <w:rPr>
            <w:noProof/>
            <w:webHidden/>
          </w:rPr>
          <w:tab/>
        </w:r>
        <w:r>
          <w:rPr>
            <w:noProof/>
            <w:webHidden/>
          </w:rPr>
          <w:fldChar w:fldCharType="begin"/>
        </w:r>
        <w:r>
          <w:rPr>
            <w:noProof/>
            <w:webHidden/>
          </w:rPr>
          <w:instrText xml:space="preserve"> PAGEREF _Toc74732995 \h </w:instrText>
        </w:r>
        <w:r>
          <w:rPr>
            <w:noProof/>
            <w:webHidden/>
          </w:rPr>
        </w:r>
        <w:r>
          <w:rPr>
            <w:noProof/>
            <w:webHidden/>
          </w:rPr>
          <w:fldChar w:fldCharType="separate"/>
        </w:r>
        <w:r>
          <w:rPr>
            <w:noProof/>
            <w:webHidden/>
          </w:rPr>
          <w:t>18</w:t>
        </w:r>
        <w:r>
          <w:rPr>
            <w:noProof/>
            <w:webHidden/>
          </w:rPr>
          <w:fldChar w:fldCharType="end"/>
        </w:r>
      </w:hyperlink>
    </w:p>
    <w:p w14:paraId="6EFA19F9" w14:textId="0CC7BCEC"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6" w:history="1">
        <w:r w:rsidRPr="007A3188">
          <w:rPr>
            <w:rStyle w:val="Hyperlink"/>
            <w:iCs/>
            <w:noProof/>
          </w:rPr>
          <w:t>2.2.3</w:t>
        </w:r>
        <w:r>
          <w:rPr>
            <w:rFonts w:asciiTheme="minorHAnsi" w:eastAsiaTheme="minorEastAsia" w:hAnsiTheme="minorHAnsi" w:cstheme="minorBidi"/>
            <w:noProof/>
            <w:lang w:val="en-HK" w:eastAsia="zh-TW"/>
          </w:rPr>
          <w:tab/>
        </w:r>
        <w:r w:rsidRPr="007A3188">
          <w:rPr>
            <w:rStyle w:val="Hyperlink"/>
            <w:iCs/>
            <w:noProof/>
          </w:rPr>
          <w:t>BIB – First Time Registration of General User (Account Activation)</w:t>
        </w:r>
        <w:r>
          <w:rPr>
            <w:noProof/>
            <w:webHidden/>
          </w:rPr>
          <w:tab/>
        </w:r>
        <w:r>
          <w:rPr>
            <w:noProof/>
            <w:webHidden/>
          </w:rPr>
          <w:fldChar w:fldCharType="begin"/>
        </w:r>
        <w:r>
          <w:rPr>
            <w:noProof/>
            <w:webHidden/>
          </w:rPr>
          <w:instrText xml:space="preserve"> PAGEREF _Toc74732996 \h </w:instrText>
        </w:r>
        <w:r>
          <w:rPr>
            <w:noProof/>
            <w:webHidden/>
          </w:rPr>
        </w:r>
        <w:r>
          <w:rPr>
            <w:noProof/>
            <w:webHidden/>
          </w:rPr>
          <w:fldChar w:fldCharType="separate"/>
        </w:r>
        <w:r>
          <w:rPr>
            <w:noProof/>
            <w:webHidden/>
          </w:rPr>
          <w:t>23</w:t>
        </w:r>
        <w:r>
          <w:rPr>
            <w:noProof/>
            <w:webHidden/>
          </w:rPr>
          <w:fldChar w:fldCharType="end"/>
        </w:r>
      </w:hyperlink>
    </w:p>
    <w:p w14:paraId="0BC34538" w14:textId="55ADC988"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7" w:history="1">
        <w:r w:rsidRPr="007A3188">
          <w:rPr>
            <w:rStyle w:val="Hyperlink"/>
            <w:iCs/>
            <w:noProof/>
          </w:rPr>
          <w:t>2.2.4</w:t>
        </w:r>
        <w:r>
          <w:rPr>
            <w:rFonts w:asciiTheme="minorHAnsi" w:eastAsiaTheme="minorEastAsia" w:hAnsiTheme="minorHAnsi" w:cstheme="minorBidi"/>
            <w:noProof/>
            <w:lang w:val="en-HK" w:eastAsia="zh-TW"/>
          </w:rPr>
          <w:tab/>
        </w:r>
        <w:r w:rsidRPr="007A3188">
          <w:rPr>
            <w:rStyle w:val="Hyperlink"/>
            <w:iCs/>
            <w:noProof/>
          </w:rPr>
          <w:t>BIB – User Management Service</w:t>
        </w:r>
        <w:r>
          <w:rPr>
            <w:noProof/>
            <w:webHidden/>
          </w:rPr>
          <w:tab/>
        </w:r>
        <w:r>
          <w:rPr>
            <w:noProof/>
            <w:webHidden/>
          </w:rPr>
          <w:fldChar w:fldCharType="begin"/>
        </w:r>
        <w:r>
          <w:rPr>
            <w:noProof/>
            <w:webHidden/>
          </w:rPr>
          <w:instrText xml:space="preserve"> PAGEREF _Toc74732997 \h </w:instrText>
        </w:r>
        <w:r>
          <w:rPr>
            <w:noProof/>
            <w:webHidden/>
          </w:rPr>
        </w:r>
        <w:r>
          <w:rPr>
            <w:noProof/>
            <w:webHidden/>
          </w:rPr>
          <w:fldChar w:fldCharType="separate"/>
        </w:r>
        <w:r>
          <w:rPr>
            <w:noProof/>
            <w:webHidden/>
          </w:rPr>
          <w:t>25</w:t>
        </w:r>
        <w:r>
          <w:rPr>
            <w:noProof/>
            <w:webHidden/>
          </w:rPr>
          <w:fldChar w:fldCharType="end"/>
        </w:r>
      </w:hyperlink>
    </w:p>
    <w:p w14:paraId="5D432E36" w14:textId="06B622DE"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8" w:history="1">
        <w:r w:rsidRPr="007A3188">
          <w:rPr>
            <w:rStyle w:val="Hyperlink"/>
            <w:iCs/>
            <w:noProof/>
          </w:rPr>
          <w:t>2.2.5</w:t>
        </w:r>
        <w:r>
          <w:rPr>
            <w:rFonts w:asciiTheme="minorHAnsi" w:eastAsiaTheme="minorEastAsia" w:hAnsiTheme="minorHAnsi" w:cstheme="minorBidi"/>
            <w:noProof/>
            <w:lang w:val="en-HK" w:eastAsia="zh-TW"/>
          </w:rPr>
          <w:tab/>
        </w:r>
        <w:r w:rsidRPr="007A3188">
          <w:rPr>
            <w:rStyle w:val="Hyperlink"/>
            <w:iCs/>
            <w:noProof/>
          </w:rPr>
          <w:t>BIB – Approval Request (Primary User &amp; General User)</w:t>
        </w:r>
        <w:r>
          <w:rPr>
            <w:noProof/>
            <w:webHidden/>
          </w:rPr>
          <w:tab/>
        </w:r>
        <w:r>
          <w:rPr>
            <w:noProof/>
            <w:webHidden/>
          </w:rPr>
          <w:fldChar w:fldCharType="begin"/>
        </w:r>
        <w:r>
          <w:rPr>
            <w:noProof/>
            <w:webHidden/>
          </w:rPr>
          <w:instrText xml:space="preserve"> PAGEREF _Toc74732998 \h </w:instrText>
        </w:r>
        <w:r>
          <w:rPr>
            <w:noProof/>
            <w:webHidden/>
          </w:rPr>
        </w:r>
        <w:r>
          <w:rPr>
            <w:noProof/>
            <w:webHidden/>
          </w:rPr>
          <w:fldChar w:fldCharType="separate"/>
        </w:r>
        <w:r>
          <w:rPr>
            <w:noProof/>
            <w:webHidden/>
          </w:rPr>
          <w:t>31</w:t>
        </w:r>
        <w:r>
          <w:rPr>
            <w:noProof/>
            <w:webHidden/>
          </w:rPr>
          <w:fldChar w:fldCharType="end"/>
        </w:r>
      </w:hyperlink>
    </w:p>
    <w:p w14:paraId="7550C8A6" w14:textId="76D56F6B"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2999" w:history="1">
        <w:r w:rsidRPr="007A3188">
          <w:rPr>
            <w:rStyle w:val="Hyperlink"/>
            <w:iCs/>
            <w:noProof/>
          </w:rPr>
          <w:t>2.2.6</w:t>
        </w:r>
        <w:r>
          <w:rPr>
            <w:rFonts w:asciiTheme="minorHAnsi" w:eastAsiaTheme="minorEastAsia" w:hAnsiTheme="minorHAnsi" w:cstheme="minorBidi"/>
            <w:noProof/>
            <w:lang w:val="en-HK" w:eastAsia="zh-TW"/>
          </w:rPr>
          <w:tab/>
        </w:r>
        <w:r w:rsidRPr="007A3188">
          <w:rPr>
            <w:rStyle w:val="Hyperlink"/>
            <w:iCs/>
            <w:noProof/>
          </w:rPr>
          <w:t>BIB – Support Trade X’press</w:t>
        </w:r>
        <w:r>
          <w:rPr>
            <w:noProof/>
            <w:webHidden/>
          </w:rPr>
          <w:tab/>
        </w:r>
        <w:r>
          <w:rPr>
            <w:noProof/>
            <w:webHidden/>
          </w:rPr>
          <w:fldChar w:fldCharType="begin"/>
        </w:r>
        <w:r>
          <w:rPr>
            <w:noProof/>
            <w:webHidden/>
          </w:rPr>
          <w:instrText xml:space="preserve"> PAGEREF _Toc74732999 \h </w:instrText>
        </w:r>
        <w:r>
          <w:rPr>
            <w:noProof/>
            <w:webHidden/>
          </w:rPr>
        </w:r>
        <w:r>
          <w:rPr>
            <w:noProof/>
            <w:webHidden/>
          </w:rPr>
          <w:fldChar w:fldCharType="separate"/>
        </w:r>
        <w:r>
          <w:rPr>
            <w:noProof/>
            <w:webHidden/>
          </w:rPr>
          <w:t>37</w:t>
        </w:r>
        <w:r>
          <w:rPr>
            <w:noProof/>
            <w:webHidden/>
          </w:rPr>
          <w:fldChar w:fldCharType="end"/>
        </w:r>
      </w:hyperlink>
    </w:p>
    <w:p w14:paraId="372E6BE3" w14:textId="41BA647D"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0" w:history="1">
        <w:r w:rsidRPr="007A3188">
          <w:rPr>
            <w:rStyle w:val="Hyperlink"/>
            <w:iCs/>
            <w:noProof/>
          </w:rPr>
          <w:t>2.2.7</w:t>
        </w:r>
        <w:r>
          <w:rPr>
            <w:rFonts w:asciiTheme="minorHAnsi" w:eastAsiaTheme="minorEastAsia" w:hAnsiTheme="minorHAnsi" w:cstheme="minorBidi"/>
            <w:noProof/>
            <w:lang w:val="en-HK" w:eastAsia="zh-TW"/>
          </w:rPr>
          <w:tab/>
        </w:r>
        <w:r w:rsidRPr="007A3188">
          <w:rPr>
            <w:rStyle w:val="Hyperlink"/>
            <w:iCs/>
            <w:noProof/>
          </w:rPr>
          <w:t>BIB – Online Reset Password (PPTA User)</w:t>
        </w:r>
        <w:r>
          <w:rPr>
            <w:noProof/>
            <w:webHidden/>
          </w:rPr>
          <w:tab/>
        </w:r>
        <w:r>
          <w:rPr>
            <w:noProof/>
            <w:webHidden/>
          </w:rPr>
          <w:fldChar w:fldCharType="begin"/>
        </w:r>
        <w:r>
          <w:rPr>
            <w:noProof/>
            <w:webHidden/>
          </w:rPr>
          <w:instrText xml:space="preserve"> PAGEREF _Toc74733000 \h </w:instrText>
        </w:r>
        <w:r>
          <w:rPr>
            <w:noProof/>
            <w:webHidden/>
          </w:rPr>
        </w:r>
        <w:r>
          <w:rPr>
            <w:noProof/>
            <w:webHidden/>
          </w:rPr>
          <w:fldChar w:fldCharType="separate"/>
        </w:r>
        <w:r>
          <w:rPr>
            <w:noProof/>
            <w:webHidden/>
          </w:rPr>
          <w:t>39</w:t>
        </w:r>
        <w:r>
          <w:rPr>
            <w:noProof/>
            <w:webHidden/>
          </w:rPr>
          <w:fldChar w:fldCharType="end"/>
        </w:r>
      </w:hyperlink>
    </w:p>
    <w:p w14:paraId="0AEDA661" w14:textId="1CF0681C"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1" w:history="1">
        <w:r w:rsidRPr="007A3188">
          <w:rPr>
            <w:rStyle w:val="Hyperlink"/>
            <w:iCs/>
            <w:noProof/>
          </w:rPr>
          <w:t>2.2.8</w:t>
        </w:r>
        <w:r>
          <w:rPr>
            <w:rFonts w:asciiTheme="minorHAnsi" w:eastAsiaTheme="minorEastAsia" w:hAnsiTheme="minorHAnsi" w:cstheme="minorBidi"/>
            <w:noProof/>
            <w:lang w:val="en-HK" w:eastAsia="zh-TW"/>
          </w:rPr>
          <w:tab/>
        </w:r>
        <w:r w:rsidRPr="007A3188">
          <w:rPr>
            <w:rStyle w:val="Hyperlink"/>
            <w:iCs/>
            <w:noProof/>
          </w:rPr>
          <w:t>BIB - Support Remittance e-Advice</w:t>
        </w:r>
        <w:r>
          <w:rPr>
            <w:noProof/>
            <w:webHidden/>
          </w:rPr>
          <w:tab/>
        </w:r>
        <w:r>
          <w:rPr>
            <w:noProof/>
            <w:webHidden/>
          </w:rPr>
          <w:fldChar w:fldCharType="begin"/>
        </w:r>
        <w:r>
          <w:rPr>
            <w:noProof/>
            <w:webHidden/>
          </w:rPr>
          <w:instrText xml:space="preserve"> PAGEREF _Toc74733001 \h </w:instrText>
        </w:r>
        <w:r>
          <w:rPr>
            <w:noProof/>
            <w:webHidden/>
          </w:rPr>
        </w:r>
        <w:r>
          <w:rPr>
            <w:noProof/>
            <w:webHidden/>
          </w:rPr>
          <w:fldChar w:fldCharType="separate"/>
        </w:r>
        <w:r>
          <w:rPr>
            <w:noProof/>
            <w:webHidden/>
          </w:rPr>
          <w:t>44</w:t>
        </w:r>
        <w:r>
          <w:rPr>
            <w:noProof/>
            <w:webHidden/>
          </w:rPr>
          <w:fldChar w:fldCharType="end"/>
        </w:r>
      </w:hyperlink>
    </w:p>
    <w:p w14:paraId="5A149295" w14:textId="23E906D7"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2" w:history="1">
        <w:r w:rsidRPr="007A3188">
          <w:rPr>
            <w:rStyle w:val="Hyperlink"/>
            <w:iCs/>
            <w:noProof/>
          </w:rPr>
          <w:t>2.2.9</w:t>
        </w:r>
        <w:r>
          <w:rPr>
            <w:rFonts w:asciiTheme="minorHAnsi" w:eastAsiaTheme="minorEastAsia" w:hAnsiTheme="minorHAnsi" w:cstheme="minorBidi"/>
            <w:noProof/>
            <w:lang w:val="en-HK" w:eastAsia="zh-TW"/>
          </w:rPr>
          <w:tab/>
        </w:r>
        <w:r w:rsidRPr="007A3188">
          <w:rPr>
            <w:rStyle w:val="Hyperlink"/>
            <w:iCs/>
            <w:noProof/>
          </w:rPr>
          <w:t>BIB – Relaxation of Soft Token Restrictions</w:t>
        </w:r>
        <w:r>
          <w:rPr>
            <w:noProof/>
            <w:webHidden/>
          </w:rPr>
          <w:tab/>
        </w:r>
        <w:r>
          <w:rPr>
            <w:noProof/>
            <w:webHidden/>
          </w:rPr>
          <w:fldChar w:fldCharType="begin"/>
        </w:r>
        <w:r>
          <w:rPr>
            <w:noProof/>
            <w:webHidden/>
          </w:rPr>
          <w:instrText xml:space="preserve"> PAGEREF _Toc74733002 \h </w:instrText>
        </w:r>
        <w:r>
          <w:rPr>
            <w:noProof/>
            <w:webHidden/>
          </w:rPr>
        </w:r>
        <w:r>
          <w:rPr>
            <w:noProof/>
            <w:webHidden/>
          </w:rPr>
          <w:fldChar w:fldCharType="separate"/>
        </w:r>
        <w:r>
          <w:rPr>
            <w:noProof/>
            <w:webHidden/>
          </w:rPr>
          <w:t>47</w:t>
        </w:r>
        <w:r>
          <w:rPr>
            <w:noProof/>
            <w:webHidden/>
          </w:rPr>
          <w:fldChar w:fldCharType="end"/>
        </w:r>
      </w:hyperlink>
    </w:p>
    <w:p w14:paraId="62483292" w14:textId="782F2A35"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3" w:history="1">
        <w:r w:rsidRPr="007A3188">
          <w:rPr>
            <w:rStyle w:val="Hyperlink"/>
            <w:iCs/>
            <w:noProof/>
          </w:rPr>
          <w:t>2.2.10</w:t>
        </w:r>
        <w:r>
          <w:rPr>
            <w:rFonts w:asciiTheme="minorHAnsi" w:eastAsiaTheme="minorEastAsia" w:hAnsiTheme="minorHAnsi" w:cstheme="minorBidi"/>
            <w:noProof/>
            <w:lang w:val="en-HK" w:eastAsia="zh-TW"/>
          </w:rPr>
          <w:tab/>
        </w:r>
        <w:r w:rsidRPr="007A3188">
          <w:rPr>
            <w:rStyle w:val="Hyperlink"/>
            <w:iCs/>
            <w:noProof/>
          </w:rPr>
          <w:t>BO – Enquiry on BIB Trade X’press Information</w:t>
        </w:r>
        <w:r>
          <w:rPr>
            <w:noProof/>
            <w:webHidden/>
          </w:rPr>
          <w:tab/>
        </w:r>
        <w:r>
          <w:rPr>
            <w:noProof/>
            <w:webHidden/>
          </w:rPr>
          <w:fldChar w:fldCharType="begin"/>
        </w:r>
        <w:r>
          <w:rPr>
            <w:noProof/>
            <w:webHidden/>
          </w:rPr>
          <w:instrText xml:space="preserve"> PAGEREF _Toc74733003 \h </w:instrText>
        </w:r>
        <w:r>
          <w:rPr>
            <w:noProof/>
            <w:webHidden/>
          </w:rPr>
        </w:r>
        <w:r>
          <w:rPr>
            <w:noProof/>
            <w:webHidden/>
          </w:rPr>
          <w:fldChar w:fldCharType="separate"/>
        </w:r>
        <w:r>
          <w:rPr>
            <w:noProof/>
            <w:webHidden/>
          </w:rPr>
          <w:t>48</w:t>
        </w:r>
        <w:r>
          <w:rPr>
            <w:noProof/>
            <w:webHidden/>
          </w:rPr>
          <w:fldChar w:fldCharType="end"/>
        </w:r>
      </w:hyperlink>
    </w:p>
    <w:p w14:paraId="06C90015" w14:textId="4A128145"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4" w:history="1">
        <w:r w:rsidRPr="007A3188">
          <w:rPr>
            <w:rStyle w:val="Hyperlink"/>
            <w:iCs/>
            <w:noProof/>
          </w:rPr>
          <w:t>2.2.11</w:t>
        </w:r>
        <w:r>
          <w:rPr>
            <w:rFonts w:asciiTheme="minorHAnsi" w:eastAsiaTheme="minorEastAsia" w:hAnsiTheme="minorHAnsi" w:cstheme="minorBidi"/>
            <w:noProof/>
            <w:lang w:val="en-HK" w:eastAsia="zh-TW"/>
          </w:rPr>
          <w:tab/>
        </w:r>
        <w:r w:rsidRPr="007A3188">
          <w:rPr>
            <w:rStyle w:val="Hyperlink"/>
            <w:iCs/>
            <w:noProof/>
          </w:rPr>
          <w:t>BO – Client Group with Higher Transaction Limits</w:t>
        </w:r>
        <w:r>
          <w:rPr>
            <w:noProof/>
            <w:webHidden/>
          </w:rPr>
          <w:tab/>
        </w:r>
        <w:r>
          <w:rPr>
            <w:noProof/>
            <w:webHidden/>
          </w:rPr>
          <w:fldChar w:fldCharType="begin"/>
        </w:r>
        <w:r>
          <w:rPr>
            <w:noProof/>
            <w:webHidden/>
          </w:rPr>
          <w:instrText xml:space="preserve"> PAGEREF _Toc74733004 \h </w:instrText>
        </w:r>
        <w:r>
          <w:rPr>
            <w:noProof/>
            <w:webHidden/>
          </w:rPr>
        </w:r>
        <w:r>
          <w:rPr>
            <w:noProof/>
            <w:webHidden/>
          </w:rPr>
          <w:fldChar w:fldCharType="separate"/>
        </w:r>
        <w:r>
          <w:rPr>
            <w:noProof/>
            <w:webHidden/>
          </w:rPr>
          <w:t>49</w:t>
        </w:r>
        <w:r>
          <w:rPr>
            <w:noProof/>
            <w:webHidden/>
          </w:rPr>
          <w:fldChar w:fldCharType="end"/>
        </w:r>
      </w:hyperlink>
    </w:p>
    <w:p w14:paraId="6814CE76" w14:textId="58176C0E"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5" w:history="1">
        <w:r w:rsidRPr="007A3188">
          <w:rPr>
            <w:rStyle w:val="Hyperlink"/>
            <w:iCs/>
            <w:noProof/>
          </w:rPr>
          <w:t>2.2.12</w:t>
        </w:r>
        <w:r>
          <w:rPr>
            <w:rFonts w:asciiTheme="minorHAnsi" w:eastAsiaTheme="minorEastAsia" w:hAnsiTheme="minorHAnsi" w:cstheme="minorBidi"/>
            <w:noProof/>
            <w:lang w:val="en-HK" w:eastAsia="zh-TW"/>
          </w:rPr>
          <w:tab/>
        </w:r>
        <w:r w:rsidRPr="007A3188">
          <w:rPr>
            <w:rStyle w:val="Hyperlink"/>
            <w:iCs/>
            <w:noProof/>
          </w:rPr>
          <w:t>IbBatchJob – BIB Users Name Scanning</w:t>
        </w:r>
        <w:r>
          <w:rPr>
            <w:noProof/>
            <w:webHidden/>
          </w:rPr>
          <w:tab/>
        </w:r>
        <w:r>
          <w:rPr>
            <w:noProof/>
            <w:webHidden/>
          </w:rPr>
          <w:fldChar w:fldCharType="begin"/>
        </w:r>
        <w:r>
          <w:rPr>
            <w:noProof/>
            <w:webHidden/>
          </w:rPr>
          <w:instrText xml:space="preserve"> PAGEREF _Toc74733005 \h </w:instrText>
        </w:r>
        <w:r>
          <w:rPr>
            <w:noProof/>
            <w:webHidden/>
          </w:rPr>
        </w:r>
        <w:r>
          <w:rPr>
            <w:noProof/>
            <w:webHidden/>
          </w:rPr>
          <w:fldChar w:fldCharType="separate"/>
        </w:r>
        <w:r>
          <w:rPr>
            <w:noProof/>
            <w:webHidden/>
          </w:rPr>
          <w:t>50</w:t>
        </w:r>
        <w:r>
          <w:rPr>
            <w:noProof/>
            <w:webHidden/>
          </w:rPr>
          <w:fldChar w:fldCharType="end"/>
        </w:r>
      </w:hyperlink>
    </w:p>
    <w:p w14:paraId="014184D9" w14:textId="31321F4F"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6" w:history="1">
        <w:r w:rsidRPr="007A3188">
          <w:rPr>
            <w:rStyle w:val="Hyperlink"/>
            <w:iCs/>
            <w:noProof/>
          </w:rPr>
          <w:t>2.2.13</w:t>
        </w:r>
        <w:r>
          <w:rPr>
            <w:rFonts w:asciiTheme="minorHAnsi" w:eastAsiaTheme="minorEastAsia" w:hAnsiTheme="minorHAnsi" w:cstheme="minorBidi"/>
            <w:noProof/>
            <w:lang w:val="en-HK" w:eastAsia="zh-TW"/>
          </w:rPr>
          <w:tab/>
        </w:r>
        <w:r w:rsidRPr="007A3188">
          <w:rPr>
            <w:rStyle w:val="Hyperlink"/>
            <w:iCs/>
            <w:noProof/>
          </w:rPr>
          <w:t>IbBatchJob – BO Enquiry on BIB Trade X’press Information</w:t>
        </w:r>
        <w:r>
          <w:rPr>
            <w:noProof/>
            <w:webHidden/>
          </w:rPr>
          <w:tab/>
        </w:r>
        <w:r>
          <w:rPr>
            <w:noProof/>
            <w:webHidden/>
          </w:rPr>
          <w:fldChar w:fldCharType="begin"/>
        </w:r>
        <w:r>
          <w:rPr>
            <w:noProof/>
            <w:webHidden/>
          </w:rPr>
          <w:instrText xml:space="preserve"> PAGEREF _Toc74733006 \h </w:instrText>
        </w:r>
        <w:r>
          <w:rPr>
            <w:noProof/>
            <w:webHidden/>
          </w:rPr>
        </w:r>
        <w:r>
          <w:rPr>
            <w:noProof/>
            <w:webHidden/>
          </w:rPr>
          <w:fldChar w:fldCharType="separate"/>
        </w:r>
        <w:r>
          <w:rPr>
            <w:noProof/>
            <w:webHidden/>
          </w:rPr>
          <w:t>51</w:t>
        </w:r>
        <w:r>
          <w:rPr>
            <w:noProof/>
            <w:webHidden/>
          </w:rPr>
          <w:fldChar w:fldCharType="end"/>
        </w:r>
      </w:hyperlink>
    </w:p>
    <w:p w14:paraId="49923599" w14:textId="0EFCAC8E"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7" w:history="1">
        <w:r w:rsidRPr="007A3188">
          <w:rPr>
            <w:rStyle w:val="Hyperlink"/>
            <w:iCs/>
            <w:noProof/>
          </w:rPr>
          <w:t>2.2.14</w:t>
        </w:r>
        <w:r>
          <w:rPr>
            <w:rFonts w:asciiTheme="minorHAnsi" w:eastAsiaTheme="minorEastAsia" w:hAnsiTheme="minorHAnsi" w:cstheme="minorBidi"/>
            <w:noProof/>
            <w:lang w:val="en-HK" w:eastAsia="zh-TW"/>
          </w:rPr>
          <w:tab/>
        </w:r>
        <w:r w:rsidRPr="007A3188">
          <w:rPr>
            <w:rStyle w:val="Hyperlink"/>
            <w:iCs/>
            <w:noProof/>
          </w:rPr>
          <w:t>BO - MIS Reports</w:t>
        </w:r>
        <w:r>
          <w:rPr>
            <w:noProof/>
            <w:webHidden/>
          </w:rPr>
          <w:tab/>
        </w:r>
        <w:r>
          <w:rPr>
            <w:noProof/>
            <w:webHidden/>
          </w:rPr>
          <w:fldChar w:fldCharType="begin"/>
        </w:r>
        <w:r>
          <w:rPr>
            <w:noProof/>
            <w:webHidden/>
          </w:rPr>
          <w:instrText xml:space="preserve"> PAGEREF _Toc74733007 \h </w:instrText>
        </w:r>
        <w:r>
          <w:rPr>
            <w:noProof/>
            <w:webHidden/>
          </w:rPr>
        </w:r>
        <w:r>
          <w:rPr>
            <w:noProof/>
            <w:webHidden/>
          </w:rPr>
          <w:fldChar w:fldCharType="separate"/>
        </w:r>
        <w:r>
          <w:rPr>
            <w:noProof/>
            <w:webHidden/>
          </w:rPr>
          <w:t>52</w:t>
        </w:r>
        <w:r>
          <w:rPr>
            <w:noProof/>
            <w:webHidden/>
          </w:rPr>
          <w:fldChar w:fldCharType="end"/>
        </w:r>
      </w:hyperlink>
    </w:p>
    <w:p w14:paraId="091F1457" w14:textId="34328991"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08" w:history="1">
        <w:r w:rsidRPr="007A3188">
          <w:rPr>
            <w:rStyle w:val="Hyperlink"/>
            <w:iCs/>
            <w:noProof/>
          </w:rPr>
          <w:t>2.2.15</w:t>
        </w:r>
        <w:r>
          <w:rPr>
            <w:rFonts w:asciiTheme="minorHAnsi" w:eastAsiaTheme="minorEastAsia" w:hAnsiTheme="minorHAnsi" w:cstheme="minorBidi"/>
            <w:noProof/>
            <w:lang w:val="en-HK" w:eastAsia="zh-TW"/>
          </w:rPr>
          <w:tab/>
        </w:r>
        <w:r w:rsidRPr="007A3188">
          <w:rPr>
            <w:rStyle w:val="Hyperlink"/>
            <w:iCs/>
            <w:noProof/>
          </w:rPr>
          <w:t>BO - System Parameter Setting</w:t>
        </w:r>
        <w:r>
          <w:rPr>
            <w:noProof/>
            <w:webHidden/>
          </w:rPr>
          <w:tab/>
        </w:r>
        <w:r>
          <w:rPr>
            <w:noProof/>
            <w:webHidden/>
          </w:rPr>
          <w:fldChar w:fldCharType="begin"/>
        </w:r>
        <w:r>
          <w:rPr>
            <w:noProof/>
            <w:webHidden/>
          </w:rPr>
          <w:instrText xml:space="preserve"> PAGEREF _Toc74733008 \h </w:instrText>
        </w:r>
        <w:r>
          <w:rPr>
            <w:noProof/>
            <w:webHidden/>
          </w:rPr>
        </w:r>
        <w:r>
          <w:rPr>
            <w:noProof/>
            <w:webHidden/>
          </w:rPr>
          <w:fldChar w:fldCharType="separate"/>
        </w:r>
        <w:r>
          <w:rPr>
            <w:noProof/>
            <w:webHidden/>
          </w:rPr>
          <w:t>53</w:t>
        </w:r>
        <w:r>
          <w:rPr>
            <w:noProof/>
            <w:webHidden/>
          </w:rPr>
          <w:fldChar w:fldCharType="end"/>
        </w:r>
      </w:hyperlink>
    </w:p>
    <w:p w14:paraId="085BFFD0" w14:textId="23977602" w:rsidR="009C0C15" w:rsidRDefault="009C0C15">
      <w:pPr>
        <w:pStyle w:val="TOC1"/>
        <w:tabs>
          <w:tab w:val="left" w:pos="440"/>
          <w:tab w:val="right" w:leader="dot" w:pos="8630"/>
        </w:tabs>
        <w:rPr>
          <w:rFonts w:asciiTheme="minorHAnsi" w:eastAsiaTheme="minorEastAsia" w:hAnsiTheme="minorHAnsi" w:cstheme="minorBidi"/>
          <w:noProof/>
          <w:lang w:val="en-HK" w:eastAsia="zh-TW"/>
        </w:rPr>
      </w:pPr>
      <w:hyperlink w:anchor="_Toc74733009" w:history="1">
        <w:r w:rsidRPr="007A3188">
          <w:rPr>
            <w:rStyle w:val="Hyperlink"/>
            <w:noProof/>
          </w:rPr>
          <w:t>3</w:t>
        </w:r>
        <w:r>
          <w:rPr>
            <w:rFonts w:asciiTheme="minorHAnsi" w:eastAsiaTheme="minorEastAsia" w:hAnsiTheme="minorHAnsi" w:cstheme="minorBidi"/>
            <w:noProof/>
            <w:lang w:val="en-HK" w:eastAsia="zh-TW"/>
          </w:rPr>
          <w:tab/>
        </w:r>
        <w:r w:rsidRPr="007A3188">
          <w:rPr>
            <w:rStyle w:val="Hyperlink"/>
            <w:noProof/>
          </w:rPr>
          <w:t>Technical Design</w:t>
        </w:r>
        <w:r>
          <w:rPr>
            <w:noProof/>
            <w:webHidden/>
          </w:rPr>
          <w:tab/>
        </w:r>
        <w:r>
          <w:rPr>
            <w:noProof/>
            <w:webHidden/>
          </w:rPr>
          <w:fldChar w:fldCharType="begin"/>
        </w:r>
        <w:r>
          <w:rPr>
            <w:noProof/>
            <w:webHidden/>
          </w:rPr>
          <w:instrText xml:space="preserve"> PAGEREF _Toc74733009 \h </w:instrText>
        </w:r>
        <w:r>
          <w:rPr>
            <w:noProof/>
            <w:webHidden/>
          </w:rPr>
        </w:r>
        <w:r>
          <w:rPr>
            <w:noProof/>
            <w:webHidden/>
          </w:rPr>
          <w:fldChar w:fldCharType="separate"/>
        </w:r>
        <w:r>
          <w:rPr>
            <w:noProof/>
            <w:webHidden/>
          </w:rPr>
          <w:t>54</w:t>
        </w:r>
        <w:r>
          <w:rPr>
            <w:noProof/>
            <w:webHidden/>
          </w:rPr>
          <w:fldChar w:fldCharType="end"/>
        </w:r>
      </w:hyperlink>
    </w:p>
    <w:p w14:paraId="4C717680" w14:textId="37B4D87D"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0" w:history="1">
        <w:r w:rsidRPr="007A3188">
          <w:rPr>
            <w:rStyle w:val="Hyperlink"/>
            <w:rFonts w:ascii="Symbol" w:hAnsi="Symbol" w:cs="Symbol"/>
            <w:noProof/>
          </w:rPr>
          <w:t>3.1</w:t>
        </w:r>
        <w:r>
          <w:rPr>
            <w:rFonts w:asciiTheme="minorHAnsi" w:eastAsiaTheme="minorEastAsia" w:hAnsiTheme="minorHAnsi" w:cstheme="minorBidi"/>
            <w:noProof/>
            <w:lang w:val="en-HK" w:eastAsia="zh-TW"/>
          </w:rPr>
          <w:tab/>
        </w:r>
        <w:r w:rsidRPr="007A3188">
          <w:rPr>
            <w:rStyle w:val="Hyperlink"/>
            <w:noProof/>
          </w:rPr>
          <w:t>System Architecture Diagram</w:t>
        </w:r>
        <w:r>
          <w:rPr>
            <w:noProof/>
            <w:webHidden/>
          </w:rPr>
          <w:tab/>
        </w:r>
        <w:r>
          <w:rPr>
            <w:noProof/>
            <w:webHidden/>
          </w:rPr>
          <w:fldChar w:fldCharType="begin"/>
        </w:r>
        <w:r>
          <w:rPr>
            <w:noProof/>
            <w:webHidden/>
          </w:rPr>
          <w:instrText xml:space="preserve"> PAGEREF _Toc74733010 \h </w:instrText>
        </w:r>
        <w:r>
          <w:rPr>
            <w:noProof/>
            <w:webHidden/>
          </w:rPr>
        </w:r>
        <w:r>
          <w:rPr>
            <w:noProof/>
            <w:webHidden/>
          </w:rPr>
          <w:fldChar w:fldCharType="separate"/>
        </w:r>
        <w:r>
          <w:rPr>
            <w:noProof/>
            <w:webHidden/>
          </w:rPr>
          <w:t>54</w:t>
        </w:r>
        <w:r>
          <w:rPr>
            <w:noProof/>
            <w:webHidden/>
          </w:rPr>
          <w:fldChar w:fldCharType="end"/>
        </w:r>
      </w:hyperlink>
    </w:p>
    <w:p w14:paraId="37DBDF39" w14:textId="206D5659"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1" w:history="1">
        <w:r w:rsidRPr="007A3188">
          <w:rPr>
            <w:rStyle w:val="Hyperlink"/>
            <w:rFonts w:ascii="Symbol" w:hAnsi="Symbol" w:cs="Symbol"/>
            <w:noProof/>
          </w:rPr>
          <w:t>3.2</w:t>
        </w:r>
        <w:r>
          <w:rPr>
            <w:rFonts w:asciiTheme="minorHAnsi" w:eastAsiaTheme="minorEastAsia" w:hAnsiTheme="minorHAnsi" w:cstheme="minorBidi"/>
            <w:noProof/>
            <w:lang w:val="en-HK" w:eastAsia="zh-TW"/>
          </w:rPr>
          <w:tab/>
        </w:r>
        <w:r w:rsidRPr="007A3188">
          <w:rPr>
            <w:rStyle w:val="Hyperlink"/>
            <w:noProof/>
          </w:rPr>
          <w:t>Implementation Overview</w:t>
        </w:r>
        <w:r>
          <w:rPr>
            <w:noProof/>
            <w:webHidden/>
          </w:rPr>
          <w:tab/>
        </w:r>
        <w:r>
          <w:rPr>
            <w:noProof/>
            <w:webHidden/>
          </w:rPr>
          <w:fldChar w:fldCharType="begin"/>
        </w:r>
        <w:r>
          <w:rPr>
            <w:noProof/>
            <w:webHidden/>
          </w:rPr>
          <w:instrText xml:space="preserve"> PAGEREF _Toc74733011 \h </w:instrText>
        </w:r>
        <w:r>
          <w:rPr>
            <w:noProof/>
            <w:webHidden/>
          </w:rPr>
        </w:r>
        <w:r>
          <w:rPr>
            <w:noProof/>
            <w:webHidden/>
          </w:rPr>
          <w:fldChar w:fldCharType="separate"/>
        </w:r>
        <w:r>
          <w:rPr>
            <w:noProof/>
            <w:webHidden/>
          </w:rPr>
          <w:t>54</w:t>
        </w:r>
        <w:r>
          <w:rPr>
            <w:noProof/>
            <w:webHidden/>
          </w:rPr>
          <w:fldChar w:fldCharType="end"/>
        </w:r>
      </w:hyperlink>
    </w:p>
    <w:p w14:paraId="090F5591" w14:textId="6D08386F"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2" w:history="1">
        <w:r w:rsidRPr="007A3188">
          <w:rPr>
            <w:rStyle w:val="Hyperlink"/>
            <w:rFonts w:ascii="Symbol" w:hAnsi="Symbol" w:cs="Symbol"/>
            <w:noProof/>
          </w:rPr>
          <w:t>3.3</w:t>
        </w:r>
        <w:r>
          <w:rPr>
            <w:rFonts w:asciiTheme="minorHAnsi" w:eastAsiaTheme="minorEastAsia" w:hAnsiTheme="minorHAnsi" w:cstheme="minorBidi"/>
            <w:noProof/>
            <w:lang w:val="en-HK" w:eastAsia="zh-TW"/>
          </w:rPr>
          <w:tab/>
        </w:r>
        <w:r w:rsidRPr="007A3188">
          <w:rPr>
            <w:rStyle w:val="Hyperlink"/>
            <w:noProof/>
          </w:rPr>
          <w:t>Sequence Diagram</w:t>
        </w:r>
        <w:r>
          <w:rPr>
            <w:noProof/>
            <w:webHidden/>
          </w:rPr>
          <w:tab/>
        </w:r>
        <w:r>
          <w:rPr>
            <w:noProof/>
            <w:webHidden/>
          </w:rPr>
          <w:fldChar w:fldCharType="begin"/>
        </w:r>
        <w:r>
          <w:rPr>
            <w:noProof/>
            <w:webHidden/>
          </w:rPr>
          <w:instrText xml:space="preserve"> PAGEREF _Toc74733012 \h </w:instrText>
        </w:r>
        <w:r>
          <w:rPr>
            <w:noProof/>
            <w:webHidden/>
          </w:rPr>
        </w:r>
        <w:r>
          <w:rPr>
            <w:noProof/>
            <w:webHidden/>
          </w:rPr>
          <w:fldChar w:fldCharType="separate"/>
        </w:r>
        <w:r>
          <w:rPr>
            <w:noProof/>
            <w:webHidden/>
          </w:rPr>
          <w:t>56</w:t>
        </w:r>
        <w:r>
          <w:rPr>
            <w:noProof/>
            <w:webHidden/>
          </w:rPr>
          <w:fldChar w:fldCharType="end"/>
        </w:r>
      </w:hyperlink>
    </w:p>
    <w:p w14:paraId="2C525692" w14:textId="4E1FFCB2"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3" w:history="1">
        <w:r w:rsidRPr="007A3188">
          <w:rPr>
            <w:rStyle w:val="Hyperlink"/>
            <w:rFonts w:ascii="Symbol" w:hAnsi="Symbol" w:cs="Symbol"/>
            <w:noProof/>
          </w:rPr>
          <w:t>3.4</w:t>
        </w:r>
        <w:r>
          <w:rPr>
            <w:rFonts w:asciiTheme="minorHAnsi" w:eastAsiaTheme="minorEastAsia" w:hAnsiTheme="minorHAnsi" w:cstheme="minorBidi"/>
            <w:noProof/>
            <w:lang w:val="en-HK" w:eastAsia="zh-TW"/>
          </w:rPr>
          <w:tab/>
        </w:r>
        <w:r w:rsidRPr="007A3188">
          <w:rPr>
            <w:rStyle w:val="Hyperlink"/>
            <w:noProof/>
          </w:rPr>
          <w:t>Database Schema</w:t>
        </w:r>
        <w:r>
          <w:rPr>
            <w:noProof/>
            <w:webHidden/>
          </w:rPr>
          <w:tab/>
        </w:r>
        <w:r>
          <w:rPr>
            <w:noProof/>
            <w:webHidden/>
          </w:rPr>
          <w:fldChar w:fldCharType="begin"/>
        </w:r>
        <w:r>
          <w:rPr>
            <w:noProof/>
            <w:webHidden/>
          </w:rPr>
          <w:instrText xml:space="preserve"> PAGEREF _Toc74733013 \h </w:instrText>
        </w:r>
        <w:r>
          <w:rPr>
            <w:noProof/>
            <w:webHidden/>
          </w:rPr>
        </w:r>
        <w:r>
          <w:rPr>
            <w:noProof/>
            <w:webHidden/>
          </w:rPr>
          <w:fldChar w:fldCharType="separate"/>
        </w:r>
        <w:r>
          <w:rPr>
            <w:noProof/>
            <w:webHidden/>
          </w:rPr>
          <w:t>56</w:t>
        </w:r>
        <w:r>
          <w:rPr>
            <w:noProof/>
            <w:webHidden/>
          </w:rPr>
          <w:fldChar w:fldCharType="end"/>
        </w:r>
      </w:hyperlink>
    </w:p>
    <w:p w14:paraId="6DCFF009" w14:textId="5C718E68"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4" w:history="1">
        <w:r w:rsidRPr="007A3188">
          <w:rPr>
            <w:rStyle w:val="Hyperlink"/>
            <w:rFonts w:ascii="Symbol" w:hAnsi="Symbol" w:cs="Symbol"/>
            <w:noProof/>
          </w:rPr>
          <w:t>3.5</w:t>
        </w:r>
        <w:r>
          <w:rPr>
            <w:rFonts w:asciiTheme="minorHAnsi" w:eastAsiaTheme="minorEastAsia" w:hAnsiTheme="minorHAnsi" w:cstheme="minorBidi"/>
            <w:noProof/>
            <w:lang w:val="en-HK" w:eastAsia="zh-TW"/>
          </w:rPr>
          <w:tab/>
        </w:r>
        <w:r w:rsidRPr="007A3188">
          <w:rPr>
            <w:rStyle w:val="Hyperlink"/>
            <w:noProof/>
          </w:rPr>
          <w:t>System Code for Function Menu</w:t>
        </w:r>
        <w:r>
          <w:rPr>
            <w:noProof/>
            <w:webHidden/>
          </w:rPr>
          <w:tab/>
        </w:r>
        <w:r>
          <w:rPr>
            <w:noProof/>
            <w:webHidden/>
          </w:rPr>
          <w:fldChar w:fldCharType="begin"/>
        </w:r>
        <w:r>
          <w:rPr>
            <w:noProof/>
            <w:webHidden/>
          </w:rPr>
          <w:instrText xml:space="preserve"> PAGEREF _Toc74733014 \h </w:instrText>
        </w:r>
        <w:r>
          <w:rPr>
            <w:noProof/>
            <w:webHidden/>
          </w:rPr>
        </w:r>
        <w:r>
          <w:rPr>
            <w:noProof/>
            <w:webHidden/>
          </w:rPr>
          <w:fldChar w:fldCharType="separate"/>
        </w:r>
        <w:r>
          <w:rPr>
            <w:noProof/>
            <w:webHidden/>
          </w:rPr>
          <w:t>57</w:t>
        </w:r>
        <w:r>
          <w:rPr>
            <w:noProof/>
            <w:webHidden/>
          </w:rPr>
          <w:fldChar w:fldCharType="end"/>
        </w:r>
      </w:hyperlink>
    </w:p>
    <w:p w14:paraId="5D3870AB" w14:textId="18C06FCF"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5" w:history="1">
        <w:r w:rsidRPr="007A3188">
          <w:rPr>
            <w:rStyle w:val="Hyperlink"/>
            <w:rFonts w:ascii="Symbol" w:hAnsi="Symbol" w:cs="Symbol"/>
            <w:noProof/>
          </w:rPr>
          <w:t>3.6</w:t>
        </w:r>
        <w:r>
          <w:rPr>
            <w:rFonts w:asciiTheme="minorHAnsi" w:eastAsiaTheme="minorEastAsia" w:hAnsiTheme="minorHAnsi" w:cstheme="minorBidi"/>
            <w:noProof/>
            <w:lang w:val="en-HK" w:eastAsia="zh-TW"/>
          </w:rPr>
          <w:tab/>
        </w:r>
        <w:r w:rsidRPr="007A3188">
          <w:rPr>
            <w:rStyle w:val="Hyperlink"/>
            <w:noProof/>
          </w:rPr>
          <w:t>Program Modules – Business Internet Banking (BIB)</w:t>
        </w:r>
        <w:r>
          <w:rPr>
            <w:noProof/>
            <w:webHidden/>
          </w:rPr>
          <w:tab/>
        </w:r>
        <w:r>
          <w:rPr>
            <w:noProof/>
            <w:webHidden/>
          </w:rPr>
          <w:fldChar w:fldCharType="begin"/>
        </w:r>
        <w:r>
          <w:rPr>
            <w:noProof/>
            <w:webHidden/>
          </w:rPr>
          <w:instrText xml:space="preserve"> PAGEREF _Toc74733015 \h </w:instrText>
        </w:r>
        <w:r>
          <w:rPr>
            <w:noProof/>
            <w:webHidden/>
          </w:rPr>
        </w:r>
        <w:r>
          <w:rPr>
            <w:noProof/>
            <w:webHidden/>
          </w:rPr>
          <w:fldChar w:fldCharType="separate"/>
        </w:r>
        <w:r>
          <w:rPr>
            <w:noProof/>
            <w:webHidden/>
          </w:rPr>
          <w:t>58</w:t>
        </w:r>
        <w:r>
          <w:rPr>
            <w:noProof/>
            <w:webHidden/>
          </w:rPr>
          <w:fldChar w:fldCharType="end"/>
        </w:r>
      </w:hyperlink>
    </w:p>
    <w:p w14:paraId="5947436F" w14:textId="6F5925E5"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16" w:history="1">
        <w:r w:rsidRPr="007A3188">
          <w:rPr>
            <w:rStyle w:val="Hyperlink"/>
            <w:noProof/>
          </w:rPr>
          <w:t>3.6.1</w:t>
        </w:r>
        <w:r>
          <w:rPr>
            <w:rFonts w:asciiTheme="minorHAnsi" w:eastAsiaTheme="minorEastAsia" w:hAnsiTheme="minorHAnsi" w:cstheme="minorBidi"/>
            <w:noProof/>
            <w:lang w:val="en-HK" w:eastAsia="zh-TW"/>
          </w:rPr>
          <w:tab/>
        </w:r>
        <w:r w:rsidRPr="007A3188">
          <w:rPr>
            <w:rStyle w:val="Hyperlink"/>
            <w:noProof/>
          </w:rPr>
          <w:t>Configuration</w:t>
        </w:r>
        <w:r>
          <w:rPr>
            <w:noProof/>
            <w:webHidden/>
          </w:rPr>
          <w:tab/>
        </w:r>
        <w:r>
          <w:rPr>
            <w:noProof/>
            <w:webHidden/>
          </w:rPr>
          <w:fldChar w:fldCharType="begin"/>
        </w:r>
        <w:r>
          <w:rPr>
            <w:noProof/>
            <w:webHidden/>
          </w:rPr>
          <w:instrText xml:space="preserve"> PAGEREF _Toc74733016 \h </w:instrText>
        </w:r>
        <w:r>
          <w:rPr>
            <w:noProof/>
            <w:webHidden/>
          </w:rPr>
        </w:r>
        <w:r>
          <w:rPr>
            <w:noProof/>
            <w:webHidden/>
          </w:rPr>
          <w:fldChar w:fldCharType="separate"/>
        </w:r>
        <w:r>
          <w:rPr>
            <w:noProof/>
            <w:webHidden/>
          </w:rPr>
          <w:t>58</w:t>
        </w:r>
        <w:r>
          <w:rPr>
            <w:noProof/>
            <w:webHidden/>
          </w:rPr>
          <w:fldChar w:fldCharType="end"/>
        </w:r>
      </w:hyperlink>
    </w:p>
    <w:p w14:paraId="1DF2E812" w14:textId="5473C5D2" w:rsidR="009C0C15" w:rsidRDefault="009C0C15">
      <w:pPr>
        <w:pStyle w:val="TOC1"/>
        <w:tabs>
          <w:tab w:val="left" w:pos="440"/>
          <w:tab w:val="right" w:leader="dot" w:pos="8630"/>
        </w:tabs>
        <w:rPr>
          <w:rFonts w:asciiTheme="minorHAnsi" w:eastAsiaTheme="minorEastAsia" w:hAnsiTheme="minorHAnsi" w:cstheme="minorBidi"/>
          <w:noProof/>
          <w:lang w:val="en-HK" w:eastAsia="zh-TW"/>
        </w:rPr>
      </w:pPr>
      <w:hyperlink w:anchor="_Toc74733017" w:history="1">
        <w:r w:rsidRPr="007A3188">
          <w:rPr>
            <w:rStyle w:val="Hyperlink"/>
            <w:noProof/>
          </w:rPr>
          <w:t>4</w:t>
        </w:r>
        <w:r>
          <w:rPr>
            <w:rFonts w:asciiTheme="minorHAnsi" w:eastAsiaTheme="minorEastAsia" w:hAnsiTheme="minorHAnsi" w:cstheme="minorBidi"/>
            <w:noProof/>
            <w:lang w:val="en-HK" w:eastAsia="zh-TW"/>
          </w:rPr>
          <w:tab/>
        </w:r>
        <w:r w:rsidRPr="007A3188">
          <w:rPr>
            <w:rStyle w:val="Hyperlink"/>
            <w:noProof/>
          </w:rPr>
          <w:t>Appendix</w:t>
        </w:r>
        <w:r>
          <w:rPr>
            <w:noProof/>
            <w:webHidden/>
          </w:rPr>
          <w:tab/>
        </w:r>
        <w:r>
          <w:rPr>
            <w:noProof/>
            <w:webHidden/>
          </w:rPr>
          <w:fldChar w:fldCharType="begin"/>
        </w:r>
        <w:r>
          <w:rPr>
            <w:noProof/>
            <w:webHidden/>
          </w:rPr>
          <w:instrText xml:space="preserve"> PAGEREF _Toc74733017 \h </w:instrText>
        </w:r>
        <w:r>
          <w:rPr>
            <w:noProof/>
            <w:webHidden/>
          </w:rPr>
        </w:r>
        <w:r>
          <w:rPr>
            <w:noProof/>
            <w:webHidden/>
          </w:rPr>
          <w:fldChar w:fldCharType="separate"/>
        </w:r>
        <w:r>
          <w:rPr>
            <w:noProof/>
            <w:webHidden/>
          </w:rPr>
          <w:t>59</w:t>
        </w:r>
        <w:r>
          <w:rPr>
            <w:noProof/>
            <w:webHidden/>
          </w:rPr>
          <w:fldChar w:fldCharType="end"/>
        </w:r>
      </w:hyperlink>
    </w:p>
    <w:p w14:paraId="0ABDBFDA" w14:textId="15475190"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8" w:history="1">
        <w:r w:rsidRPr="007A3188">
          <w:rPr>
            <w:rStyle w:val="Hyperlink"/>
            <w:rFonts w:ascii="Symbol" w:hAnsi="Symbol" w:cs="Symbol"/>
            <w:noProof/>
          </w:rPr>
          <w:t>4.1</w:t>
        </w:r>
        <w:r>
          <w:rPr>
            <w:rFonts w:asciiTheme="minorHAnsi" w:eastAsiaTheme="minorEastAsia" w:hAnsiTheme="minorHAnsi" w:cstheme="minorBidi"/>
            <w:noProof/>
            <w:lang w:val="en-HK" w:eastAsia="zh-TW"/>
          </w:rPr>
          <w:tab/>
        </w:r>
        <w:r w:rsidRPr="007A3188">
          <w:rPr>
            <w:rStyle w:val="Hyperlink"/>
            <w:noProof/>
          </w:rPr>
          <w:t>Validation/Error Message</w:t>
        </w:r>
        <w:r>
          <w:rPr>
            <w:noProof/>
            <w:webHidden/>
          </w:rPr>
          <w:tab/>
        </w:r>
        <w:r>
          <w:rPr>
            <w:noProof/>
            <w:webHidden/>
          </w:rPr>
          <w:fldChar w:fldCharType="begin"/>
        </w:r>
        <w:r>
          <w:rPr>
            <w:noProof/>
            <w:webHidden/>
          </w:rPr>
          <w:instrText xml:space="preserve"> PAGEREF _Toc74733018 \h </w:instrText>
        </w:r>
        <w:r>
          <w:rPr>
            <w:noProof/>
            <w:webHidden/>
          </w:rPr>
        </w:r>
        <w:r>
          <w:rPr>
            <w:noProof/>
            <w:webHidden/>
          </w:rPr>
          <w:fldChar w:fldCharType="separate"/>
        </w:r>
        <w:r>
          <w:rPr>
            <w:noProof/>
            <w:webHidden/>
          </w:rPr>
          <w:t>59</w:t>
        </w:r>
        <w:r>
          <w:rPr>
            <w:noProof/>
            <w:webHidden/>
          </w:rPr>
          <w:fldChar w:fldCharType="end"/>
        </w:r>
      </w:hyperlink>
    </w:p>
    <w:p w14:paraId="2C75C259" w14:textId="2815840D" w:rsidR="009C0C15" w:rsidRDefault="009C0C15">
      <w:pPr>
        <w:pStyle w:val="TOC2"/>
        <w:tabs>
          <w:tab w:val="left" w:pos="849"/>
          <w:tab w:val="right" w:leader="dot" w:pos="8630"/>
        </w:tabs>
        <w:rPr>
          <w:rFonts w:asciiTheme="minorHAnsi" w:eastAsiaTheme="minorEastAsia" w:hAnsiTheme="minorHAnsi" w:cstheme="minorBidi"/>
          <w:noProof/>
          <w:lang w:val="en-HK" w:eastAsia="zh-TW"/>
        </w:rPr>
      </w:pPr>
      <w:hyperlink w:anchor="_Toc74733019" w:history="1">
        <w:r w:rsidRPr="007A3188">
          <w:rPr>
            <w:rStyle w:val="Hyperlink"/>
            <w:rFonts w:ascii="Symbol" w:hAnsi="Symbol" w:cs="Symbol"/>
            <w:noProof/>
          </w:rPr>
          <w:t>4.2</w:t>
        </w:r>
        <w:r>
          <w:rPr>
            <w:rFonts w:asciiTheme="minorHAnsi" w:eastAsiaTheme="minorEastAsia" w:hAnsiTheme="minorHAnsi" w:cstheme="minorBidi"/>
            <w:noProof/>
            <w:lang w:val="en-HK" w:eastAsia="zh-TW"/>
          </w:rPr>
          <w:tab/>
        </w:r>
        <w:r w:rsidRPr="007A3188">
          <w:rPr>
            <w:rStyle w:val="Hyperlink"/>
            <w:noProof/>
          </w:rPr>
          <w:t>Audit Log Template</w:t>
        </w:r>
        <w:r>
          <w:rPr>
            <w:noProof/>
            <w:webHidden/>
          </w:rPr>
          <w:tab/>
        </w:r>
        <w:r>
          <w:rPr>
            <w:noProof/>
            <w:webHidden/>
          </w:rPr>
          <w:fldChar w:fldCharType="begin"/>
        </w:r>
        <w:r>
          <w:rPr>
            <w:noProof/>
            <w:webHidden/>
          </w:rPr>
          <w:instrText xml:space="preserve"> PAGEREF _Toc74733019 \h </w:instrText>
        </w:r>
        <w:r>
          <w:rPr>
            <w:noProof/>
            <w:webHidden/>
          </w:rPr>
        </w:r>
        <w:r>
          <w:rPr>
            <w:noProof/>
            <w:webHidden/>
          </w:rPr>
          <w:fldChar w:fldCharType="separate"/>
        </w:r>
        <w:r>
          <w:rPr>
            <w:noProof/>
            <w:webHidden/>
          </w:rPr>
          <w:t>60</w:t>
        </w:r>
        <w:r>
          <w:rPr>
            <w:noProof/>
            <w:webHidden/>
          </w:rPr>
          <w:fldChar w:fldCharType="end"/>
        </w:r>
      </w:hyperlink>
    </w:p>
    <w:p w14:paraId="3CAD93FE" w14:textId="73A17D09" w:rsidR="009C0C15" w:rsidRDefault="009C0C15">
      <w:pPr>
        <w:pStyle w:val="TOC3"/>
        <w:tabs>
          <w:tab w:val="left" w:pos="1415"/>
          <w:tab w:val="right" w:leader="dot" w:pos="8630"/>
        </w:tabs>
        <w:rPr>
          <w:rFonts w:asciiTheme="minorHAnsi" w:eastAsiaTheme="minorEastAsia" w:hAnsiTheme="minorHAnsi" w:cstheme="minorBidi"/>
          <w:noProof/>
          <w:lang w:val="en-HK" w:eastAsia="zh-TW"/>
        </w:rPr>
      </w:pPr>
      <w:hyperlink w:anchor="_Toc74733020" w:history="1">
        <w:r w:rsidRPr="007A3188">
          <w:rPr>
            <w:rStyle w:val="Hyperlink"/>
            <w:noProof/>
            <w:lang w:eastAsia="zh-TW"/>
          </w:rPr>
          <w:t>4.2.1</w:t>
        </w:r>
        <w:r>
          <w:rPr>
            <w:rFonts w:asciiTheme="minorHAnsi" w:eastAsiaTheme="minorEastAsia" w:hAnsiTheme="minorHAnsi" w:cstheme="minorBidi"/>
            <w:noProof/>
            <w:lang w:val="en-HK" w:eastAsia="zh-TW"/>
          </w:rPr>
          <w:tab/>
        </w:r>
        <w:r w:rsidRPr="007A3188">
          <w:rPr>
            <w:rStyle w:val="Hyperlink"/>
            <w:noProof/>
            <w:lang w:eastAsia="zh-TW"/>
          </w:rPr>
          <w:t>Add/Delete/Suspend General User/PPTA User</w:t>
        </w:r>
        <w:r>
          <w:rPr>
            <w:noProof/>
            <w:webHidden/>
          </w:rPr>
          <w:tab/>
        </w:r>
        <w:r>
          <w:rPr>
            <w:noProof/>
            <w:webHidden/>
          </w:rPr>
          <w:fldChar w:fldCharType="begin"/>
        </w:r>
        <w:r>
          <w:rPr>
            <w:noProof/>
            <w:webHidden/>
          </w:rPr>
          <w:instrText xml:space="preserve"> PAGEREF _Toc74733020 \h </w:instrText>
        </w:r>
        <w:r>
          <w:rPr>
            <w:noProof/>
            <w:webHidden/>
          </w:rPr>
        </w:r>
        <w:r>
          <w:rPr>
            <w:noProof/>
            <w:webHidden/>
          </w:rPr>
          <w:fldChar w:fldCharType="separate"/>
        </w:r>
        <w:r>
          <w:rPr>
            <w:noProof/>
            <w:webHidden/>
          </w:rPr>
          <w:t>60</w:t>
        </w:r>
        <w:r>
          <w:rPr>
            <w:noProof/>
            <w:webHidden/>
          </w:rPr>
          <w:fldChar w:fldCharType="end"/>
        </w:r>
      </w:hyperlink>
    </w:p>
    <w:p w14:paraId="7A15362C" w14:textId="6A1351EF" w:rsidR="00BF35A5" w:rsidRDefault="00BF35A5">
      <w:r>
        <w:fldChar w:fldCharType="end"/>
      </w:r>
    </w:p>
    <w:p w14:paraId="1ACC299A" w14:textId="77777777" w:rsidR="00BF35A5" w:rsidRDefault="00BF35A5">
      <w:pPr>
        <w:pStyle w:val="Heading1"/>
        <w:pageBreakBefore/>
      </w:pPr>
      <w:bookmarkStart w:id="16" w:name="__RefHeading__98_373881558"/>
      <w:bookmarkStart w:id="17" w:name="__RefHeading___Toc413940031"/>
      <w:bookmarkStart w:id="18" w:name="__RefHeading__3811_925810001"/>
      <w:bookmarkStart w:id="19" w:name="__RefHeading__2281_373881558"/>
      <w:bookmarkStart w:id="20" w:name="_Toc74732987"/>
      <w:bookmarkEnd w:id="16"/>
      <w:bookmarkEnd w:id="17"/>
      <w:bookmarkEnd w:id="18"/>
      <w:bookmarkEnd w:id="19"/>
      <w:r>
        <w:rPr>
          <w:lang w:val="en-US"/>
        </w:rPr>
        <w:lastRenderedPageBreak/>
        <w:t>Introduction</w:t>
      </w:r>
      <w:bookmarkEnd w:id="20"/>
    </w:p>
    <w:p w14:paraId="2564B6EA" w14:textId="77777777" w:rsidR="00BF35A5" w:rsidRDefault="00BF35A5">
      <w:pPr>
        <w:pStyle w:val="Heading2"/>
        <w:tabs>
          <w:tab w:val="left" w:pos="576"/>
        </w:tabs>
        <w:spacing w:before="360" w:after="120" w:line="360" w:lineRule="auto"/>
        <w:ind w:left="576" w:hanging="576"/>
      </w:pPr>
      <w:bookmarkStart w:id="21" w:name="__RefHeading__100_373881558"/>
      <w:bookmarkStart w:id="22" w:name="__RefHeading___Toc413940032"/>
      <w:bookmarkStart w:id="23" w:name="__RefHeading__3813_925810001"/>
      <w:bookmarkStart w:id="24" w:name="__RefHeading__2283_373881558"/>
      <w:bookmarkStart w:id="25" w:name="_Toc74732988"/>
      <w:bookmarkEnd w:id="21"/>
      <w:bookmarkEnd w:id="22"/>
      <w:bookmarkEnd w:id="23"/>
      <w:bookmarkEnd w:id="24"/>
      <w:r>
        <w:t>Purpose of the Document</w:t>
      </w:r>
      <w:bookmarkEnd w:id="25"/>
    </w:p>
    <w:p w14:paraId="23C9EACD" w14:textId="007A9417" w:rsidR="00BF35A5" w:rsidRDefault="00BF35A5" w:rsidP="00BB597A">
      <w:pPr>
        <w:jc w:val="both"/>
        <w:rPr>
          <w:rFonts w:cs="Times New Roman"/>
        </w:rPr>
      </w:pPr>
      <w:r>
        <w:t xml:space="preserve">This document describes the scopes and detail functional requirement of </w:t>
      </w:r>
      <w:r w:rsidR="00574124">
        <w:t xml:space="preserve">Multiple User </w:t>
      </w:r>
      <w:r w:rsidR="005A2BD7">
        <w:t>Management</w:t>
      </w:r>
      <w:r>
        <w:t xml:space="preserve"> in the China CITIC Bank International (CNCBI) </w:t>
      </w:r>
      <w:r w:rsidR="00574124">
        <w:t>Business</w:t>
      </w:r>
      <w:r w:rsidR="00621ED8">
        <w:t xml:space="preserve"> </w:t>
      </w:r>
      <w:r>
        <w:t>Internet Banking (</w:t>
      </w:r>
      <w:r w:rsidR="00574124">
        <w:t>B</w:t>
      </w:r>
      <w:r w:rsidR="00F30E01">
        <w:t>IB</w:t>
      </w:r>
      <w:r w:rsidR="002A6B23">
        <w:t>)</w:t>
      </w:r>
      <w:r w:rsidR="00385B73">
        <w:t xml:space="preserve"> and Back Office (BO)</w:t>
      </w:r>
      <w:r w:rsidR="002A6B23">
        <w:t xml:space="preserve"> application</w:t>
      </w:r>
      <w:r w:rsidR="00AF78A4">
        <w:t xml:space="preserve">. </w:t>
      </w:r>
      <w:r>
        <w:t xml:space="preserve">Contents presented in this document are based on various discussions between </w:t>
      </w:r>
      <w:r w:rsidR="002A6B23">
        <w:t>Oracle Consulting</w:t>
      </w:r>
      <w:r>
        <w:t xml:space="preserve"> project team of Oracle Systems HK and CNCBI users.</w:t>
      </w:r>
    </w:p>
    <w:p w14:paraId="1441925E" w14:textId="77777777" w:rsidR="00BF35A5" w:rsidRDefault="00BF35A5" w:rsidP="00BB597A">
      <w:pPr>
        <w:jc w:val="both"/>
        <w:rPr>
          <w:rFonts w:cs="Times New Roman"/>
        </w:rPr>
      </w:pPr>
    </w:p>
    <w:p w14:paraId="3298D619" w14:textId="77777777" w:rsidR="00BF35A5" w:rsidRDefault="00BF35A5" w:rsidP="00BB597A">
      <w:pPr>
        <w:jc w:val="both"/>
      </w:pPr>
      <w:r>
        <w:t>Upon acceptance and signoff process by CNCBI and Oracle Systems HK Ltd, this document will form the basis of design, development, and testing of this module.</w:t>
      </w:r>
    </w:p>
    <w:p w14:paraId="2C5A4E88" w14:textId="77777777" w:rsidR="00BF35A5" w:rsidRDefault="00BF35A5">
      <w:pPr>
        <w:pStyle w:val="Heading1"/>
        <w:pageBreakBefore/>
      </w:pPr>
      <w:bookmarkStart w:id="26" w:name="__RefHeading__102_373881558"/>
      <w:bookmarkStart w:id="27" w:name="__RefHeading___Toc413940033"/>
      <w:bookmarkStart w:id="28" w:name="__RefHeading__3815_925810001"/>
      <w:bookmarkStart w:id="29" w:name="__RefHeading__2285_373881558"/>
      <w:bookmarkStart w:id="30" w:name="_Toc74732989"/>
      <w:bookmarkEnd w:id="26"/>
      <w:bookmarkEnd w:id="27"/>
      <w:bookmarkEnd w:id="28"/>
      <w:bookmarkEnd w:id="29"/>
      <w:r>
        <w:lastRenderedPageBreak/>
        <w:t>Functional Requirement</w:t>
      </w:r>
      <w:bookmarkEnd w:id="30"/>
    </w:p>
    <w:p w14:paraId="1F837BE5" w14:textId="77777777" w:rsidR="00BF35A5" w:rsidRDefault="00BF35A5">
      <w:pPr>
        <w:pStyle w:val="Heading2"/>
      </w:pPr>
      <w:bookmarkStart w:id="31" w:name="__RefHeading__104_373881558"/>
      <w:bookmarkStart w:id="32" w:name="__RefHeading___Toc413940034"/>
      <w:bookmarkStart w:id="33" w:name="__RefHeading__3817_925810001"/>
      <w:bookmarkStart w:id="34" w:name="__RefHeading__2287_373881558"/>
      <w:bookmarkStart w:id="35" w:name="_Toc74732990"/>
      <w:bookmarkEnd w:id="31"/>
      <w:bookmarkEnd w:id="32"/>
      <w:bookmarkEnd w:id="33"/>
      <w:bookmarkEnd w:id="34"/>
      <w:r>
        <w:t>Overview</w:t>
      </w:r>
      <w:bookmarkEnd w:id="35"/>
    </w:p>
    <w:p w14:paraId="35A4AED5" w14:textId="7591FBBD" w:rsidR="000A4878" w:rsidRDefault="00D64E16" w:rsidP="0007395F">
      <w:pPr>
        <w:jc w:val="both"/>
      </w:pPr>
      <w:r>
        <w:t>This chapter provides the summary and assumption and limitations of this enhancement project.</w:t>
      </w:r>
    </w:p>
    <w:p w14:paraId="77DC04F1" w14:textId="77777777" w:rsidR="00BF35A5" w:rsidRDefault="00BF35A5">
      <w:pPr>
        <w:pStyle w:val="Heading3"/>
      </w:pPr>
      <w:bookmarkStart w:id="36" w:name="__RefHeading__106_373881558"/>
      <w:bookmarkStart w:id="37" w:name="__RefHeading___Toc413940035"/>
      <w:bookmarkStart w:id="38" w:name="__RefHeading__3819_925810001"/>
      <w:bookmarkStart w:id="39" w:name="__RefHeading__2289_373881558"/>
      <w:bookmarkStart w:id="40" w:name="_Toc74732991"/>
      <w:bookmarkEnd w:id="36"/>
      <w:bookmarkEnd w:id="37"/>
      <w:bookmarkEnd w:id="38"/>
      <w:bookmarkEnd w:id="39"/>
      <w:r>
        <w:t>Summary</w:t>
      </w:r>
      <w:bookmarkEnd w:id="40"/>
    </w:p>
    <w:p w14:paraId="5F6B477C" w14:textId="70AC3703" w:rsidR="00D23DE6" w:rsidRDefault="00D64E16" w:rsidP="00D23DE6">
      <w:pPr>
        <w:jc w:val="both"/>
      </w:pPr>
      <w:bookmarkStart w:id="41" w:name="__RefHeading__108_373881558"/>
      <w:bookmarkStart w:id="42" w:name="__RefHeading___Toc413940036"/>
      <w:bookmarkStart w:id="43" w:name="__RefHeading__3821_925810001"/>
      <w:bookmarkStart w:id="44" w:name="__RefHeading__2291_373881558"/>
      <w:bookmarkEnd w:id="41"/>
      <w:bookmarkEnd w:id="42"/>
      <w:bookmarkEnd w:id="43"/>
      <w:bookmarkEnd w:id="44"/>
      <w:r>
        <w:t xml:space="preserve">This project aims to </w:t>
      </w:r>
      <w:r w:rsidRPr="00D64E16">
        <w:t xml:space="preserve">provide </w:t>
      </w:r>
      <w:r w:rsidR="004D6C39">
        <w:t>a more comprehensive internet banking service for PBG customer and cater internet banking needs for PBG customers currently using COB. It is suggested to migrate PBG COB customers from COB to BIB and some services currently</w:t>
      </w:r>
      <w:r w:rsidRPr="00D64E16">
        <w:t xml:space="preserve"> </w:t>
      </w:r>
      <w:r w:rsidR="004D6C39">
        <w:t>provided to COB shall be added to Business Internet Banking (BIB) and Back Office (BO) application in order to achieve the internet banking needs</w:t>
      </w:r>
      <w:r w:rsidRPr="00D64E16">
        <w:t>.</w:t>
      </w:r>
    </w:p>
    <w:p w14:paraId="78B905FB" w14:textId="1101E636" w:rsidR="008711B3" w:rsidRDefault="008711B3" w:rsidP="00D23DE6">
      <w:pPr>
        <w:jc w:val="both"/>
      </w:pPr>
    </w:p>
    <w:p w14:paraId="10E96635" w14:textId="7A485CE1" w:rsidR="008711B3" w:rsidRDefault="008711B3" w:rsidP="00D23DE6">
      <w:pPr>
        <w:jc w:val="both"/>
      </w:pPr>
      <w:r>
        <w:t xml:space="preserve">To fulfill the requirements, </w:t>
      </w:r>
      <w:r w:rsidR="00C92FE6">
        <w:t xml:space="preserve">the account structure of BIB and </w:t>
      </w:r>
      <w:r w:rsidR="00A83E53">
        <w:t>multiple systems need</w:t>
      </w:r>
      <w:r w:rsidR="009A0D6D">
        <w:t xml:space="preserve"> to be changed. In this document, only Back Office (BO) </w:t>
      </w:r>
      <w:r w:rsidR="00385B73">
        <w:t>application</w:t>
      </w:r>
      <w:r w:rsidR="009A0D6D">
        <w:t xml:space="preserve">, Business Internet Banking (BIB) and </w:t>
      </w:r>
      <w:r w:rsidR="00385B73">
        <w:t>the corresponding Internet Bank Batch Jobs (</w:t>
      </w:r>
      <w:r w:rsidR="009A0D6D">
        <w:t>I</w:t>
      </w:r>
      <w:r w:rsidR="00385B73">
        <w:t>bBatchJ</w:t>
      </w:r>
      <w:r w:rsidR="009A0D6D">
        <w:t>obs</w:t>
      </w:r>
      <w:r w:rsidR="00385B73">
        <w:t>)</w:t>
      </w:r>
      <w:r w:rsidR="009A0D6D">
        <w:t xml:space="preserve"> </w:t>
      </w:r>
      <w:r w:rsidR="00385B73">
        <w:t xml:space="preserve">shall </w:t>
      </w:r>
      <w:r w:rsidR="009A0D6D">
        <w:t>be covered.</w:t>
      </w:r>
    </w:p>
    <w:p w14:paraId="009F8183" w14:textId="1E42C204" w:rsidR="00C533B1" w:rsidRPr="00385B73" w:rsidRDefault="00C533B1" w:rsidP="00D23DE6">
      <w:pPr>
        <w:jc w:val="both"/>
      </w:pPr>
    </w:p>
    <w:p w14:paraId="0219E01C" w14:textId="35EB2A23" w:rsidR="00C533B1" w:rsidRDefault="00385B73" w:rsidP="00D23DE6">
      <w:pPr>
        <w:jc w:val="both"/>
      </w:pPr>
      <w:r>
        <w:t>Those</w:t>
      </w:r>
      <w:r w:rsidR="00C533B1">
        <w:t xml:space="preserve"> new functions and </w:t>
      </w:r>
      <w:r w:rsidR="00061A39">
        <w:t xml:space="preserve">to be </w:t>
      </w:r>
      <w:r>
        <w:t xml:space="preserve">enhanced </w:t>
      </w:r>
      <w:r w:rsidR="00061A39">
        <w:t xml:space="preserve">functions </w:t>
      </w:r>
      <w:r w:rsidR="00C533B1">
        <w:t xml:space="preserve">are summarized as </w:t>
      </w:r>
      <w:r>
        <w:t>listed in the table below</w:t>
      </w:r>
      <w:r w:rsidR="00C533B1">
        <w:t>:</w:t>
      </w:r>
    </w:p>
    <w:p w14:paraId="07F22DDC" w14:textId="26F68473" w:rsidR="009A0D6D" w:rsidRDefault="009A0D6D" w:rsidP="00D23DE6">
      <w:pPr>
        <w:jc w:val="both"/>
      </w:pPr>
    </w:p>
    <w:tbl>
      <w:tblPr>
        <w:tblStyle w:val="TableGrid"/>
        <w:tblW w:w="8784" w:type="dxa"/>
        <w:tblLook w:val="04A0" w:firstRow="1" w:lastRow="0" w:firstColumn="1" w:lastColumn="0" w:noHBand="0" w:noVBand="1"/>
      </w:tblPr>
      <w:tblGrid>
        <w:gridCol w:w="1537"/>
        <w:gridCol w:w="3845"/>
        <w:gridCol w:w="1984"/>
        <w:gridCol w:w="1418"/>
      </w:tblGrid>
      <w:tr w:rsidR="00B32727" w:rsidRPr="009A0D6D" w14:paraId="0586A739" w14:textId="107EB05C" w:rsidTr="000203B3">
        <w:tc>
          <w:tcPr>
            <w:tcW w:w="1537" w:type="dxa"/>
            <w:shd w:val="pct20" w:color="auto" w:fill="auto"/>
          </w:tcPr>
          <w:p w14:paraId="6E1A7D0C" w14:textId="12001CD4" w:rsidR="00B32727" w:rsidRPr="009A0D6D" w:rsidRDefault="00B32727" w:rsidP="00D23DE6">
            <w:pPr>
              <w:jc w:val="both"/>
              <w:rPr>
                <w:b/>
              </w:rPr>
            </w:pPr>
            <w:r w:rsidRPr="009A0D6D">
              <w:rPr>
                <w:b/>
              </w:rPr>
              <w:t>System</w:t>
            </w:r>
          </w:p>
        </w:tc>
        <w:tc>
          <w:tcPr>
            <w:tcW w:w="3845" w:type="dxa"/>
            <w:shd w:val="pct20" w:color="auto" w:fill="auto"/>
          </w:tcPr>
          <w:p w14:paraId="093C2B9A" w14:textId="2E656826" w:rsidR="00B32727" w:rsidRPr="009A0D6D" w:rsidRDefault="00B32727" w:rsidP="00D23DE6">
            <w:pPr>
              <w:jc w:val="both"/>
              <w:rPr>
                <w:b/>
              </w:rPr>
            </w:pPr>
            <w:r>
              <w:rPr>
                <w:b/>
              </w:rPr>
              <w:t>BO Function</w:t>
            </w:r>
          </w:p>
        </w:tc>
        <w:tc>
          <w:tcPr>
            <w:tcW w:w="1984" w:type="dxa"/>
            <w:shd w:val="pct20" w:color="auto" w:fill="auto"/>
          </w:tcPr>
          <w:p w14:paraId="757EF4AC" w14:textId="571638B0" w:rsidR="00B32727" w:rsidRDefault="00B32727" w:rsidP="00D23DE6">
            <w:pPr>
              <w:jc w:val="both"/>
              <w:rPr>
                <w:b/>
              </w:rPr>
            </w:pPr>
            <w:r>
              <w:rPr>
                <w:b/>
              </w:rPr>
              <w:t>UFN</w:t>
            </w:r>
          </w:p>
        </w:tc>
        <w:tc>
          <w:tcPr>
            <w:tcW w:w="1418" w:type="dxa"/>
            <w:shd w:val="pct20" w:color="auto" w:fill="auto"/>
          </w:tcPr>
          <w:p w14:paraId="164D89D3" w14:textId="30429473" w:rsidR="00B32727" w:rsidRDefault="00B32727" w:rsidP="00B32727">
            <w:pPr>
              <w:jc w:val="center"/>
              <w:rPr>
                <w:b/>
              </w:rPr>
            </w:pPr>
            <w:r>
              <w:rPr>
                <w:b/>
              </w:rPr>
              <w:t>New (N) /</w:t>
            </w:r>
          </w:p>
          <w:p w14:paraId="67406ACC" w14:textId="6B6B8155" w:rsidR="00B32727" w:rsidRDefault="00B32727" w:rsidP="00B32727">
            <w:pPr>
              <w:jc w:val="center"/>
              <w:rPr>
                <w:b/>
              </w:rPr>
            </w:pPr>
            <w:r>
              <w:rPr>
                <w:b/>
              </w:rPr>
              <w:t>Enhance (E)</w:t>
            </w:r>
          </w:p>
        </w:tc>
      </w:tr>
      <w:tr w:rsidR="00B32727" w14:paraId="310DF4A8" w14:textId="2D4E08D9" w:rsidTr="000203B3">
        <w:tc>
          <w:tcPr>
            <w:tcW w:w="1537" w:type="dxa"/>
            <w:vMerge w:val="restart"/>
          </w:tcPr>
          <w:p w14:paraId="19C9F03B" w14:textId="1FDE31DD" w:rsidR="00B32727" w:rsidRDefault="00B32727" w:rsidP="00D23DE6">
            <w:pPr>
              <w:jc w:val="both"/>
            </w:pPr>
            <w:r>
              <w:t>Back Office</w:t>
            </w:r>
          </w:p>
        </w:tc>
        <w:tc>
          <w:tcPr>
            <w:tcW w:w="3845" w:type="dxa"/>
          </w:tcPr>
          <w:p w14:paraId="7311B596" w14:textId="2725D171" w:rsidR="00B32727" w:rsidRDefault="00B32727" w:rsidP="009A0D6D">
            <w:pPr>
              <w:jc w:val="both"/>
            </w:pPr>
            <w:r>
              <w:t xml:space="preserve">BIB User Management </w:t>
            </w:r>
          </w:p>
        </w:tc>
        <w:tc>
          <w:tcPr>
            <w:tcW w:w="1984" w:type="dxa"/>
          </w:tcPr>
          <w:p w14:paraId="3DDD00B4" w14:textId="77777777" w:rsidR="00B32727" w:rsidRDefault="00B32727" w:rsidP="00D23DE6">
            <w:pPr>
              <w:jc w:val="both"/>
            </w:pPr>
            <w:r w:rsidRPr="000D52A4">
              <w:t>FR-G-BIB-001</w:t>
            </w:r>
            <w:r>
              <w:t>,</w:t>
            </w:r>
          </w:p>
          <w:p w14:paraId="3DF4A753" w14:textId="2B8445C9" w:rsidR="00B32727" w:rsidRDefault="00B32727" w:rsidP="00D23DE6">
            <w:pPr>
              <w:jc w:val="both"/>
            </w:pPr>
            <w:r w:rsidRPr="000D52A4">
              <w:t>FR-G-BIB-002</w:t>
            </w:r>
          </w:p>
        </w:tc>
        <w:tc>
          <w:tcPr>
            <w:tcW w:w="1418" w:type="dxa"/>
          </w:tcPr>
          <w:p w14:paraId="25B64686" w14:textId="088505D5" w:rsidR="00B32727" w:rsidRDefault="00B32727" w:rsidP="00B32727">
            <w:pPr>
              <w:jc w:val="center"/>
            </w:pPr>
            <w:r>
              <w:t>E</w:t>
            </w:r>
          </w:p>
        </w:tc>
      </w:tr>
      <w:tr w:rsidR="00B32727" w14:paraId="7B5E7862" w14:textId="5CBC466A" w:rsidTr="000203B3">
        <w:tc>
          <w:tcPr>
            <w:tcW w:w="1537" w:type="dxa"/>
            <w:vMerge/>
          </w:tcPr>
          <w:p w14:paraId="53B7C50B" w14:textId="77777777" w:rsidR="00B32727" w:rsidRDefault="00B32727" w:rsidP="00D23DE6">
            <w:pPr>
              <w:jc w:val="both"/>
            </w:pPr>
          </w:p>
        </w:tc>
        <w:tc>
          <w:tcPr>
            <w:tcW w:w="3845" w:type="dxa"/>
          </w:tcPr>
          <w:p w14:paraId="7F5F709F" w14:textId="414C8ED2" w:rsidR="00B32727" w:rsidRDefault="00B32727" w:rsidP="00D23DE6">
            <w:pPr>
              <w:jc w:val="both"/>
            </w:pPr>
            <w:r>
              <w:t>BIB Users &amp; PPTA</w:t>
            </w:r>
          </w:p>
          <w:p w14:paraId="14FB2211" w14:textId="77777777" w:rsidR="00B32727" w:rsidRDefault="00B32727" w:rsidP="00D23DE6">
            <w:pPr>
              <w:jc w:val="both"/>
              <w:rPr>
                <w:b/>
                <w:bCs/>
                <w:i/>
                <w:iCs/>
              </w:rPr>
            </w:pPr>
          </w:p>
          <w:p w14:paraId="4C0F207F" w14:textId="22C74D1B" w:rsidR="00B32727" w:rsidRPr="00FB1B73" w:rsidRDefault="00B32727" w:rsidP="00D23DE6">
            <w:pPr>
              <w:jc w:val="both"/>
              <w:rPr>
                <w:b/>
                <w:bCs/>
                <w:i/>
                <w:iCs/>
              </w:rPr>
            </w:pPr>
            <w:r>
              <w:rPr>
                <w:b/>
                <w:bCs/>
                <w:i/>
                <w:iCs/>
              </w:rPr>
              <w:t>Remarks</w:t>
            </w:r>
            <w:r w:rsidRPr="00FB1B73">
              <w:rPr>
                <w:b/>
                <w:bCs/>
                <w:i/>
                <w:iCs/>
              </w:rPr>
              <w:t xml:space="preserve">: To reuse the existing function BIB User Management to achieve the function </w:t>
            </w:r>
          </w:p>
        </w:tc>
        <w:tc>
          <w:tcPr>
            <w:tcW w:w="1984" w:type="dxa"/>
          </w:tcPr>
          <w:p w14:paraId="0F4D4076" w14:textId="78302584" w:rsidR="00B32727" w:rsidRDefault="00B32727" w:rsidP="00D23DE6">
            <w:pPr>
              <w:jc w:val="both"/>
            </w:pPr>
            <w:r>
              <w:t>FR-G-BIB-002</w:t>
            </w:r>
          </w:p>
        </w:tc>
        <w:tc>
          <w:tcPr>
            <w:tcW w:w="1418" w:type="dxa"/>
          </w:tcPr>
          <w:p w14:paraId="3DE63224" w14:textId="3C0F9E2D" w:rsidR="00B32727" w:rsidRDefault="00B32727" w:rsidP="00B32727">
            <w:pPr>
              <w:jc w:val="center"/>
            </w:pPr>
            <w:r>
              <w:t>E</w:t>
            </w:r>
          </w:p>
        </w:tc>
      </w:tr>
      <w:tr w:rsidR="00E02FF0" w14:paraId="32A8AA5E" w14:textId="77777777" w:rsidTr="000203B3">
        <w:tc>
          <w:tcPr>
            <w:tcW w:w="1537" w:type="dxa"/>
            <w:vMerge/>
          </w:tcPr>
          <w:p w14:paraId="7887E1DB" w14:textId="77777777" w:rsidR="00E02FF0" w:rsidRDefault="00E02FF0" w:rsidP="00D23DE6">
            <w:pPr>
              <w:jc w:val="both"/>
            </w:pPr>
          </w:p>
        </w:tc>
        <w:tc>
          <w:tcPr>
            <w:tcW w:w="3845" w:type="dxa"/>
          </w:tcPr>
          <w:p w14:paraId="700745DF" w14:textId="77777777" w:rsidR="00E02FF0" w:rsidRDefault="00E02FF0" w:rsidP="006D5FD0">
            <w:pPr>
              <w:jc w:val="both"/>
            </w:pPr>
            <w:r>
              <w:t>E-Statement</w:t>
            </w:r>
          </w:p>
          <w:p w14:paraId="29C2A676" w14:textId="77777777" w:rsidR="00E02FF0" w:rsidRDefault="00E02FF0" w:rsidP="006D5FD0">
            <w:pPr>
              <w:jc w:val="both"/>
            </w:pPr>
          </w:p>
          <w:p w14:paraId="0FF08DA4" w14:textId="1B7BE848" w:rsidR="00E02FF0" w:rsidRPr="00E02FF0" w:rsidRDefault="00E02FF0" w:rsidP="006D5FD0">
            <w:pPr>
              <w:jc w:val="both"/>
              <w:rPr>
                <w:b/>
                <w:bCs/>
                <w:i/>
                <w:iCs/>
                <w:lang w:val="x-none"/>
              </w:rPr>
            </w:pPr>
            <w:r w:rsidRPr="00E02FF0">
              <w:rPr>
                <w:b/>
                <w:bCs/>
                <w:i/>
                <w:iCs/>
              </w:rPr>
              <w:t>Remarks: To support Remittance Advice</w:t>
            </w:r>
            <w:r w:rsidR="00E93BC4">
              <w:rPr>
                <w:b/>
                <w:bCs/>
                <w:i/>
                <w:iCs/>
              </w:rPr>
              <w:t xml:space="preserve"> </w:t>
            </w:r>
          </w:p>
        </w:tc>
        <w:tc>
          <w:tcPr>
            <w:tcW w:w="1984" w:type="dxa"/>
          </w:tcPr>
          <w:p w14:paraId="1A768274" w14:textId="3F283356" w:rsidR="00E02FF0" w:rsidRDefault="00E02FF0" w:rsidP="00D23DE6">
            <w:pPr>
              <w:jc w:val="both"/>
            </w:pPr>
            <w:r>
              <w:t>FR-G-BIB-009</w:t>
            </w:r>
          </w:p>
        </w:tc>
        <w:tc>
          <w:tcPr>
            <w:tcW w:w="1418" w:type="dxa"/>
          </w:tcPr>
          <w:p w14:paraId="4F77669E" w14:textId="044652FF" w:rsidR="00E02FF0" w:rsidRDefault="00E02FF0" w:rsidP="00B32727">
            <w:pPr>
              <w:jc w:val="center"/>
            </w:pPr>
            <w:r>
              <w:t>E</w:t>
            </w:r>
          </w:p>
        </w:tc>
      </w:tr>
      <w:tr w:rsidR="00B32727" w14:paraId="1491C23A" w14:textId="77777777" w:rsidTr="000203B3">
        <w:tc>
          <w:tcPr>
            <w:tcW w:w="1537" w:type="dxa"/>
            <w:vMerge/>
          </w:tcPr>
          <w:p w14:paraId="68403406" w14:textId="77777777" w:rsidR="00B32727" w:rsidRDefault="00B32727" w:rsidP="00D23DE6">
            <w:pPr>
              <w:jc w:val="both"/>
            </w:pPr>
          </w:p>
        </w:tc>
        <w:tc>
          <w:tcPr>
            <w:tcW w:w="3845" w:type="dxa"/>
          </w:tcPr>
          <w:p w14:paraId="4854E22A" w14:textId="77777777" w:rsidR="00B32727" w:rsidRDefault="00B32727" w:rsidP="006D5FD0">
            <w:pPr>
              <w:jc w:val="both"/>
            </w:pPr>
            <w:r>
              <w:t xml:space="preserve">MIS Report </w:t>
            </w:r>
          </w:p>
          <w:p w14:paraId="5A2B08F6" w14:textId="77777777" w:rsidR="00B32727" w:rsidRDefault="00B32727" w:rsidP="006D5FD0">
            <w:pPr>
              <w:jc w:val="both"/>
            </w:pPr>
          </w:p>
          <w:p w14:paraId="0218BF26" w14:textId="26D0366E" w:rsidR="00B32727" w:rsidRPr="00B32727" w:rsidRDefault="00B32727" w:rsidP="006D5FD0">
            <w:pPr>
              <w:jc w:val="both"/>
              <w:rPr>
                <w:b/>
                <w:bCs/>
                <w:i/>
                <w:iCs/>
              </w:rPr>
            </w:pPr>
            <w:r w:rsidRPr="00B32727">
              <w:rPr>
                <w:b/>
                <w:bCs/>
                <w:i/>
                <w:iCs/>
              </w:rPr>
              <w:t>Remarks: To include PPTA Users creation and /or removal</w:t>
            </w:r>
          </w:p>
        </w:tc>
        <w:tc>
          <w:tcPr>
            <w:tcW w:w="1984" w:type="dxa"/>
          </w:tcPr>
          <w:p w14:paraId="43A81ADD" w14:textId="77777777" w:rsidR="00B32727" w:rsidRDefault="00B32727" w:rsidP="00D23DE6">
            <w:pPr>
              <w:jc w:val="both"/>
            </w:pPr>
          </w:p>
        </w:tc>
        <w:tc>
          <w:tcPr>
            <w:tcW w:w="1418" w:type="dxa"/>
          </w:tcPr>
          <w:p w14:paraId="0A69B6AD" w14:textId="6BB6C897" w:rsidR="00B32727" w:rsidRDefault="00B32727" w:rsidP="00B32727">
            <w:pPr>
              <w:jc w:val="center"/>
            </w:pPr>
            <w:r>
              <w:t>E</w:t>
            </w:r>
          </w:p>
        </w:tc>
      </w:tr>
      <w:tr w:rsidR="00B32727" w14:paraId="7B5B0558" w14:textId="7D93B3AA" w:rsidTr="000203B3">
        <w:tc>
          <w:tcPr>
            <w:tcW w:w="1537" w:type="dxa"/>
            <w:vMerge/>
          </w:tcPr>
          <w:p w14:paraId="7F6F8B9F" w14:textId="069A3906" w:rsidR="00B32727" w:rsidRDefault="00B32727" w:rsidP="00D23DE6">
            <w:pPr>
              <w:jc w:val="both"/>
            </w:pPr>
          </w:p>
        </w:tc>
        <w:tc>
          <w:tcPr>
            <w:tcW w:w="3845" w:type="dxa"/>
          </w:tcPr>
          <w:p w14:paraId="0AF8D8B1" w14:textId="77777777" w:rsidR="00B32727" w:rsidRDefault="00B32727" w:rsidP="006D5FD0">
            <w:pPr>
              <w:jc w:val="both"/>
            </w:pPr>
            <w:r>
              <w:t xml:space="preserve">Audit Log </w:t>
            </w:r>
          </w:p>
          <w:p w14:paraId="499CDB3D" w14:textId="77777777" w:rsidR="00B32727" w:rsidRDefault="00B32727" w:rsidP="006D5FD0">
            <w:pPr>
              <w:jc w:val="both"/>
            </w:pPr>
          </w:p>
          <w:p w14:paraId="754C549C" w14:textId="4A20376A" w:rsidR="00B32727" w:rsidRDefault="00B32727" w:rsidP="006D5FD0">
            <w:pPr>
              <w:jc w:val="both"/>
            </w:pPr>
            <w:r w:rsidRPr="00B32727">
              <w:rPr>
                <w:b/>
                <w:bCs/>
                <w:i/>
                <w:iCs/>
              </w:rPr>
              <w:t>Remarks: General User creation, status changed or removal</w:t>
            </w:r>
          </w:p>
        </w:tc>
        <w:tc>
          <w:tcPr>
            <w:tcW w:w="1984" w:type="dxa"/>
          </w:tcPr>
          <w:p w14:paraId="6FBD0888" w14:textId="076AB267" w:rsidR="00B32727" w:rsidRDefault="00B32727" w:rsidP="00D23DE6">
            <w:pPr>
              <w:jc w:val="both"/>
            </w:pPr>
            <w:r>
              <w:t>FR-A-BIB-002</w:t>
            </w:r>
          </w:p>
        </w:tc>
        <w:tc>
          <w:tcPr>
            <w:tcW w:w="1418" w:type="dxa"/>
          </w:tcPr>
          <w:p w14:paraId="26608B01" w14:textId="7A87F36C" w:rsidR="00B32727" w:rsidRDefault="00B32727" w:rsidP="00B32727">
            <w:pPr>
              <w:jc w:val="center"/>
            </w:pPr>
            <w:r>
              <w:t>E</w:t>
            </w:r>
          </w:p>
        </w:tc>
      </w:tr>
      <w:tr w:rsidR="00B32727" w14:paraId="49FAA1FA" w14:textId="77777777" w:rsidTr="000203B3">
        <w:tc>
          <w:tcPr>
            <w:tcW w:w="1537" w:type="dxa"/>
            <w:vMerge/>
          </w:tcPr>
          <w:p w14:paraId="59265203" w14:textId="77777777" w:rsidR="00B32727" w:rsidRDefault="00B32727" w:rsidP="00724EA3">
            <w:pPr>
              <w:jc w:val="both"/>
            </w:pPr>
          </w:p>
        </w:tc>
        <w:tc>
          <w:tcPr>
            <w:tcW w:w="3845" w:type="dxa"/>
          </w:tcPr>
          <w:p w14:paraId="07C2DD72" w14:textId="77777777" w:rsidR="00B32727" w:rsidRDefault="00B32727" w:rsidP="00724EA3">
            <w:pPr>
              <w:jc w:val="both"/>
            </w:pPr>
            <w:r>
              <w:t xml:space="preserve">BIB - Audit Trail Report </w:t>
            </w:r>
          </w:p>
          <w:p w14:paraId="37BC964E" w14:textId="77777777" w:rsidR="00B32727" w:rsidRDefault="00B32727" w:rsidP="00724EA3">
            <w:pPr>
              <w:jc w:val="both"/>
            </w:pPr>
          </w:p>
          <w:p w14:paraId="2E251C40" w14:textId="7CE2422E" w:rsidR="00B32727" w:rsidRPr="00B32727" w:rsidRDefault="00B32727" w:rsidP="00724EA3">
            <w:pPr>
              <w:jc w:val="both"/>
              <w:rPr>
                <w:b/>
                <w:bCs/>
                <w:i/>
                <w:iCs/>
              </w:rPr>
            </w:pPr>
            <w:r w:rsidRPr="00B32727">
              <w:rPr>
                <w:b/>
                <w:bCs/>
                <w:i/>
                <w:iCs/>
              </w:rPr>
              <w:t>Remarks: BIB account opening &amp; Primary User</w:t>
            </w:r>
          </w:p>
        </w:tc>
        <w:tc>
          <w:tcPr>
            <w:tcW w:w="1984" w:type="dxa"/>
          </w:tcPr>
          <w:p w14:paraId="2D7671FD" w14:textId="206B3184" w:rsidR="00B32727" w:rsidRDefault="00B32727" w:rsidP="00724EA3">
            <w:pPr>
              <w:jc w:val="both"/>
            </w:pPr>
            <w:r>
              <w:t>FR-A-BIB-002</w:t>
            </w:r>
          </w:p>
        </w:tc>
        <w:tc>
          <w:tcPr>
            <w:tcW w:w="1418" w:type="dxa"/>
          </w:tcPr>
          <w:p w14:paraId="60B990F3" w14:textId="26A8FCF6" w:rsidR="00B32727" w:rsidRDefault="00B32727" w:rsidP="00B32727">
            <w:pPr>
              <w:jc w:val="center"/>
            </w:pPr>
            <w:r>
              <w:t>E</w:t>
            </w:r>
          </w:p>
        </w:tc>
      </w:tr>
      <w:tr w:rsidR="00B32727" w14:paraId="74D54FE8" w14:textId="60C15DC8" w:rsidTr="000203B3">
        <w:tc>
          <w:tcPr>
            <w:tcW w:w="1537" w:type="dxa"/>
            <w:vMerge/>
          </w:tcPr>
          <w:p w14:paraId="6DE900A5" w14:textId="4AC89F78" w:rsidR="00B32727" w:rsidRDefault="00B32727" w:rsidP="00724EA3">
            <w:pPr>
              <w:jc w:val="both"/>
            </w:pPr>
          </w:p>
        </w:tc>
        <w:tc>
          <w:tcPr>
            <w:tcW w:w="3845" w:type="dxa"/>
          </w:tcPr>
          <w:p w14:paraId="597AA59B" w14:textId="77777777" w:rsidR="00B32727" w:rsidRDefault="00B32727" w:rsidP="00724EA3">
            <w:pPr>
              <w:jc w:val="both"/>
            </w:pPr>
            <w:r>
              <w:t xml:space="preserve">Customer Search </w:t>
            </w:r>
          </w:p>
          <w:p w14:paraId="3C225EE1" w14:textId="77777777" w:rsidR="00B32727" w:rsidRDefault="00B32727" w:rsidP="00724EA3">
            <w:pPr>
              <w:jc w:val="both"/>
            </w:pPr>
          </w:p>
          <w:p w14:paraId="1ECAA790" w14:textId="417A6419" w:rsidR="00B32727" w:rsidRPr="00B32727" w:rsidRDefault="00B32727" w:rsidP="00724EA3">
            <w:pPr>
              <w:jc w:val="both"/>
              <w:rPr>
                <w:b/>
                <w:bCs/>
                <w:i/>
                <w:iCs/>
              </w:rPr>
            </w:pPr>
            <w:r w:rsidRPr="00B32727">
              <w:rPr>
                <w:b/>
                <w:bCs/>
                <w:i/>
                <w:iCs/>
              </w:rPr>
              <w:t>Remarks: filter PPTA User</w:t>
            </w:r>
          </w:p>
        </w:tc>
        <w:tc>
          <w:tcPr>
            <w:tcW w:w="1984" w:type="dxa"/>
            <w:vMerge w:val="restart"/>
          </w:tcPr>
          <w:p w14:paraId="7F38DF11" w14:textId="77777777" w:rsidR="00B32727" w:rsidRDefault="00B32727" w:rsidP="00724EA3">
            <w:pPr>
              <w:jc w:val="both"/>
            </w:pPr>
            <w:r>
              <w:t>FR-G-BIB-001,</w:t>
            </w:r>
          </w:p>
          <w:p w14:paraId="76011E0D" w14:textId="6584031A" w:rsidR="00B32727" w:rsidRDefault="00B32727" w:rsidP="00724EA3">
            <w:pPr>
              <w:jc w:val="both"/>
            </w:pPr>
            <w:r>
              <w:t>FR-G-BIB-002</w:t>
            </w:r>
          </w:p>
        </w:tc>
        <w:tc>
          <w:tcPr>
            <w:tcW w:w="1418" w:type="dxa"/>
          </w:tcPr>
          <w:p w14:paraId="7537B93D" w14:textId="7A846267" w:rsidR="00B32727" w:rsidRDefault="00B32727" w:rsidP="00B32727">
            <w:pPr>
              <w:jc w:val="center"/>
            </w:pPr>
            <w:r>
              <w:t>E</w:t>
            </w:r>
          </w:p>
        </w:tc>
      </w:tr>
      <w:tr w:rsidR="00B32727" w14:paraId="33095AC1" w14:textId="77777777" w:rsidTr="000203B3">
        <w:tc>
          <w:tcPr>
            <w:tcW w:w="1537" w:type="dxa"/>
            <w:vMerge/>
          </w:tcPr>
          <w:p w14:paraId="5A496632" w14:textId="77777777" w:rsidR="00B32727" w:rsidRDefault="00B32727" w:rsidP="00724EA3">
            <w:pPr>
              <w:jc w:val="both"/>
            </w:pPr>
          </w:p>
        </w:tc>
        <w:tc>
          <w:tcPr>
            <w:tcW w:w="3845" w:type="dxa"/>
          </w:tcPr>
          <w:p w14:paraId="4946594D" w14:textId="77777777" w:rsidR="00B32727" w:rsidRDefault="00B32727" w:rsidP="00724EA3">
            <w:pPr>
              <w:jc w:val="both"/>
            </w:pPr>
            <w:r>
              <w:t xml:space="preserve">Detail Customer Info </w:t>
            </w:r>
          </w:p>
          <w:p w14:paraId="70601898" w14:textId="77777777" w:rsidR="00B32727" w:rsidRDefault="00B32727" w:rsidP="00724EA3">
            <w:pPr>
              <w:jc w:val="both"/>
            </w:pPr>
          </w:p>
          <w:p w14:paraId="4CE2815A" w14:textId="22ECC54B" w:rsidR="00B32727" w:rsidRPr="00B32727" w:rsidRDefault="00B32727" w:rsidP="00724EA3">
            <w:pPr>
              <w:jc w:val="both"/>
              <w:rPr>
                <w:b/>
                <w:bCs/>
                <w:i/>
                <w:iCs/>
              </w:rPr>
            </w:pPr>
            <w:r w:rsidRPr="00B32727">
              <w:rPr>
                <w:b/>
                <w:bCs/>
                <w:i/>
                <w:iCs/>
              </w:rPr>
              <w:t>Remarks: To include PPTA User information</w:t>
            </w:r>
          </w:p>
        </w:tc>
        <w:tc>
          <w:tcPr>
            <w:tcW w:w="1984" w:type="dxa"/>
            <w:vMerge/>
          </w:tcPr>
          <w:p w14:paraId="02577C05" w14:textId="77777777" w:rsidR="00B32727" w:rsidRDefault="00B32727" w:rsidP="00724EA3">
            <w:pPr>
              <w:jc w:val="both"/>
            </w:pPr>
          </w:p>
        </w:tc>
        <w:tc>
          <w:tcPr>
            <w:tcW w:w="1418" w:type="dxa"/>
          </w:tcPr>
          <w:p w14:paraId="288936D5" w14:textId="3701E42C" w:rsidR="00B32727" w:rsidRDefault="00B32727" w:rsidP="00B32727">
            <w:pPr>
              <w:jc w:val="center"/>
            </w:pPr>
            <w:r>
              <w:t>E</w:t>
            </w:r>
          </w:p>
        </w:tc>
      </w:tr>
      <w:tr w:rsidR="00B32727" w14:paraId="23EA3D4F" w14:textId="77777777" w:rsidTr="000203B3">
        <w:tc>
          <w:tcPr>
            <w:tcW w:w="1537" w:type="dxa"/>
            <w:vMerge w:val="restart"/>
          </w:tcPr>
          <w:p w14:paraId="282C70E5" w14:textId="167224B9" w:rsidR="00B32727" w:rsidRDefault="00B32727" w:rsidP="00724EA3">
            <w:pPr>
              <w:jc w:val="both"/>
            </w:pPr>
            <w:r>
              <w:t>Business Internet Banking)</w:t>
            </w:r>
          </w:p>
        </w:tc>
        <w:tc>
          <w:tcPr>
            <w:tcW w:w="3845" w:type="dxa"/>
          </w:tcPr>
          <w:p w14:paraId="4BF3D363" w14:textId="05B6A3D2" w:rsidR="00B32727" w:rsidRDefault="00B32727" w:rsidP="00724EA3">
            <w:pPr>
              <w:jc w:val="both"/>
            </w:pPr>
            <w:r>
              <w:t>First Time Registration for PPTA Users</w:t>
            </w:r>
          </w:p>
        </w:tc>
        <w:tc>
          <w:tcPr>
            <w:tcW w:w="1984" w:type="dxa"/>
          </w:tcPr>
          <w:p w14:paraId="5FA24DE9" w14:textId="2E608A88" w:rsidR="00B32727" w:rsidRDefault="00B32727" w:rsidP="00724EA3">
            <w:pPr>
              <w:jc w:val="both"/>
            </w:pPr>
            <w:r w:rsidRPr="000D52A4">
              <w:t>FR-U-BIB-002</w:t>
            </w:r>
          </w:p>
        </w:tc>
        <w:tc>
          <w:tcPr>
            <w:tcW w:w="1418" w:type="dxa"/>
          </w:tcPr>
          <w:p w14:paraId="640160C4" w14:textId="022C4B5C" w:rsidR="00B32727" w:rsidRDefault="00B32727" w:rsidP="00B32727">
            <w:pPr>
              <w:jc w:val="center"/>
            </w:pPr>
            <w:r>
              <w:t>N</w:t>
            </w:r>
          </w:p>
        </w:tc>
      </w:tr>
      <w:tr w:rsidR="00B32727" w14:paraId="50190627" w14:textId="77777777" w:rsidTr="000203B3">
        <w:tc>
          <w:tcPr>
            <w:tcW w:w="1537" w:type="dxa"/>
            <w:vMerge/>
          </w:tcPr>
          <w:p w14:paraId="664FA925" w14:textId="77777777" w:rsidR="00B32727" w:rsidRDefault="00B32727" w:rsidP="00724EA3">
            <w:pPr>
              <w:jc w:val="both"/>
            </w:pPr>
          </w:p>
        </w:tc>
        <w:tc>
          <w:tcPr>
            <w:tcW w:w="3845" w:type="dxa"/>
          </w:tcPr>
          <w:p w14:paraId="1918E52F" w14:textId="5A16A395" w:rsidR="00B32727" w:rsidRPr="000D52A4" w:rsidRDefault="00B32727" w:rsidP="00724EA3">
            <w:pPr>
              <w:jc w:val="both"/>
              <w:rPr>
                <w:strike/>
              </w:rPr>
            </w:pPr>
            <w:r w:rsidRPr="000D52A4">
              <w:rPr>
                <w:strike/>
              </w:rPr>
              <w:t>First Time Registration for General Users (FR-U-BIB-006)</w:t>
            </w:r>
          </w:p>
        </w:tc>
        <w:tc>
          <w:tcPr>
            <w:tcW w:w="1984" w:type="dxa"/>
          </w:tcPr>
          <w:p w14:paraId="70547EA5" w14:textId="77777777" w:rsidR="00B32727" w:rsidRPr="000D52A4" w:rsidRDefault="00B32727" w:rsidP="00724EA3">
            <w:pPr>
              <w:jc w:val="both"/>
              <w:rPr>
                <w:strike/>
              </w:rPr>
            </w:pPr>
          </w:p>
        </w:tc>
        <w:tc>
          <w:tcPr>
            <w:tcW w:w="1418" w:type="dxa"/>
          </w:tcPr>
          <w:p w14:paraId="6B1CEF66" w14:textId="3EC99ED3" w:rsidR="00B32727" w:rsidRPr="000D52A4" w:rsidRDefault="00B32727" w:rsidP="00B32727">
            <w:pPr>
              <w:jc w:val="center"/>
              <w:rPr>
                <w:strike/>
              </w:rPr>
            </w:pPr>
            <w:r>
              <w:rPr>
                <w:strike/>
              </w:rPr>
              <w:t>E</w:t>
            </w:r>
          </w:p>
        </w:tc>
      </w:tr>
      <w:tr w:rsidR="00B32727" w14:paraId="68523E31" w14:textId="77777777" w:rsidTr="000203B3">
        <w:tc>
          <w:tcPr>
            <w:tcW w:w="1537" w:type="dxa"/>
            <w:vMerge/>
          </w:tcPr>
          <w:p w14:paraId="40DE7E75" w14:textId="77777777" w:rsidR="00B32727" w:rsidRDefault="00B32727" w:rsidP="00724EA3">
            <w:pPr>
              <w:jc w:val="both"/>
            </w:pPr>
          </w:p>
        </w:tc>
        <w:tc>
          <w:tcPr>
            <w:tcW w:w="3845" w:type="dxa"/>
          </w:tcPr>
          <w:p w14:paraId="32A62439" w14:textId="7AA16059" w:rsidR="00B32727" w:rsidRDefault="00B32727" w:rsidP="00724EA3">
            <w:pPr>
              <w:jc w:val="both"/>
            </w:pPr>
            <w:r>
              <w:t>BIB User Management Function - General User &amp; PPTA User</w:t>
            </w:r>
          </w:p>
        </w:tc>
        <w:tc>
          <w:tcPr>
            <w:tcW w:w="1984" w:type="dxa"/>
          </w:tcPr>
          <w:p w14:paraId="25ABE99B" w14:textId="57E121D6" w:rsidR="00B32727" w:rsidRDefault="00B32727" w:rsidP="00724EA3">
            <w:pPr>
              <w:jc w:val="both"/>
            </w:pPr>
            <w:r w:rsidRPr="000D52A4">
              <w:t>FR-G-BIB-001</w:t>
            </w:r>
            <w:r>
              <w:t xml:space="preserve">, </w:t>
            </w:r>
            <w:r w:rsidRPr="000D52A4">
              <w:t>FR-G-BIB-00</w:t>
            </w:r>
            <w:r>
              <w:t>2</w:t>
            </w:r>
          </w:p>
        </w:tc>
        <w:tc>
          <w:tcPr>
            <w:tcW w:w="1418" w:type="dxa"/>
          </w:tcPr>
          <w:p w14:paraId="2AC87C38" w14:textId="1C6C150D" w:rsidR="00B32727" w:rsidRDefault="00B32727" w:rsidP="00B32727">
            <w:pPr>
              <w:jc w:val="center"/>
            </w:pPr>
            <w:r>
              <w:t>E</w:t>
            </w:r>
          </w:p>
        </w:tc>
      </w:tr>
      <w:tr w:rsidR="00B32727" w14:paraId="3635FE80" w14:textId="77777777" w:rsidTr="000203B3">
        <w:tc>
          <w:tcPr>
            <w:tcW w:w="1537" w:type="dxa"/>
            <w:vMerge/>
          </w:tcPr>
          <w:p w14:paraId="5E5E183D" w14:textId="77777777" w:rsidR="00B32727" w:rsidRDefault="00B32727" w:rsidP="00724EA3">
            <w:pPr>
              <w:jc w:val="both"/>
            </w:pPr>
          </w:p>
        </w:tc>
        <w:tc>
          <w:tcPr>
            <w:tcW w:w="3845" w:type="dxa"/>
          </w:tcPr>
          <w:p w14:paraId="5AD4B8FF" w14:textId="3AB8C01C" w:rsidR="00B32727" w:rsidRDefault="00B32727" w:rsidP="00724EA3">
            <w:pPr>
              <w:jc w:val="both"/>
            </w:pPr>
            <w:r>
              <w:t xml:space="preserve">BIB Approval Page flow </w:t>
            </w:r>
          </w:p>
        </w:tc>
        <w:tc>
          <w:tcPr>
            <w:tcW w:w="1984" w:type="dxa"/>
          </w:tcPr>
          <w:p w14:paraId="252DDA9F" w14:textId="600BD9D0" w:rsidR="00B32727" w:rsidRDefault="00B32727" w:rsidP="00724EA3">
            <w:pPr>
              <w:jc w:val="both"/>
            </w:pPr>
            <w:r w:rsidRPr="000D52A4">
              <w:t>FR-G-BIB-003</w:t>
            </w:r>
          </w:p>
        </w:tc>
        <w:tc>
          <w:tcPr>
            <w:tcW w:w="1418" w:type="dxa"/>
          </w:tcPr>
          <w:p w14:paraId="2DC9EA80" w14:textId="6556AAF4" w:rsidR="00B32727" w:rsidRDefault="00B32727" w:rsidP="00B32727">
            <w:pPr>
              <w:jc w:val="center"/>
            </w:pPr>
            <w:r>
              <w:t>E</w:t>
            </w:r>
          </w:p>
        </w:tc>
      </w:tr>
      <w:tr w:rsidR="00B32727" w14:paraId="7C9E1289" w14:textId="77777777" w:rsidTr="000203B3">
        <w:tc>
          <w:tcPr>
            <w:tcW w:w="1537" w:type="dxa"/>
            <w:vMerge/>
          </w:tcPr>
          <w:p w14:paraId="3C4FD5D0" w14:textId="77777777" w:rsidR="00B32727" w:rsidRDefault="00B32727" w:rsidP="00724EA3">
            <w:pPr>
              <w:jc w:val="both"/>
            </w:pPr>
          </w:p>
        </w:tc>
        <w:tc>
          <w:tcPr>
            <w:tcW w:w="3845" w:type="dxa"/>
          </w:tcPr>
          <w:p w14:paraId="5DCA626E" w14:textId="17125033" w:rsidR="00B32727" w:rsidRDefault="00B32727" w:rsidP="00724EA3">
            <w:pPr>
              <w:jc w:val="both"/>
            </w:pPr>
            <w:r>
              <w:rPr>
                <w:rFonts w:hint="cs"/>
              </w:rPr>
              <w:t>B</w:t>
            </w:r>
            <w:r>
              <w:t>IB General User pending for approval enquiry page flow</w:t>
            </w:r>
          </w:p>
        </w:tc>
        <w:tc>
          <w:tcPr>
            <w:tcW w:w="1984" w:type="dxa"/>
          </w:tcPr>
          <w:p w14:paraId="1656D3D1" w14:textId="0963F14F" w:rsidR="00B32727" w:rsidRDefault="00B32727" w:rsidP="00724EA3">
            <w:pPr>
              <w:jc w:val="both"/>
            </w:pPr>
            <w:r w:rsidRPr="000D52A4">
              <w:t>FR-G-BIB-003</w:t>
            </w:r>
          </w:p>
        </w:tc>
        <w:tc>
          <w:tcPr>
            <w:tcW w:w="1418" w:type="dxa"/>
          </w:tcPr>
          <w:p w14:paraId="382EF5F2" w14:textId="37531A37" w:rsidR="00B32727" w:rsidRDefault="00B32727" w:rsidP="00B32727">
            <w:pPr>
              <w:jc w:val="center"/>
            </w:pPr>
            <w:r>
              <w:t>E</w:t>
            </w:r>
          </w:p>
        </w:tc>
      </w:tr>
      <w:tr w:rsidR="00B32727" w14:paraId="082D4FDD" w14:textId="77777777" w:rsidTr="000203B3">
        <w:tc>
          <w:tcPr>
            <w:tcW w:w="1537" w:type="dxa"/>
            <w:vMerge/>
          </w:tcPr>
          <w:p w14:paraId="630BD679" w14:textId="77777777" w:rsidR="00B32727" w:rsidRDefault="00B32727" w:rsidP="00724EA3">
            <w:pPr>
              <w:jc w:val="both"/>
            </w:pPr>
          </w:p>
        </w:tc>
        <w:tc>
          <w:tcPr>
            <w:tcW w:w="3845" w:type="dxa"/>
          </w:tcPr>
          <w:p w14:paraId="5128D058" w14:textId="77777777" w:rsidR="00B32727" w:rsidRDefault="00B32727" w:rsidP="00724EA3">
            <w:pPr>
              <w:jc w:val="both"/>
            </w:pPr>
            <w:r>
              <w:t xml:space="preserve">BIB transactional functions are amended to support maker / checker workflow. To include the Payroll service only. </w:t>
            </w:r>
          </w:p>
          <w:p w14:paraId="6A3210DC" w14:textId="77777777" w:rsidR="00B32727" w:rsidRDefault="00B32727" w:rsidP="00724EA3">
            <w:pPr>
              <w:jc w:val="both"/>
            </w:pPr>
          </w:p>
          <w:p w14:paraId="582FBB4B" w14:textId="1557F3D6" w:rsidR="00B32727" w:rsidRPr="00FB1B73" w:rsidRDefault="00B32727" w:rsidP="00724EA3">
            <w:pPr>
              <w:jc w:val="both"/>
              <w:rPr>
                <w:b/>
                <w:bCs/>
                <w:i/>
                <w:iCs/>
              </w:rPr>
            </w:pPr>
            <w:r w:rsidRPr="00FB1B73">
              <w:rPr>
                <w:b/>
                <w:bCs/>
                <w:i/>
                <w:iCs/>
              </w:rPr>
              <w:t>Remarks: Trade Transactions Submission and Trade Supporting Documents Submission services are not supported or included in the maker / checker workflow in BIB</w:t>
            </w:r>
          </w:p>
        </w:tc>
        <w:tc>
          <w:tcPr>
            <w:tcW w:w="1984" w:type="dxa"/>
          </w:tcPr>
          <w:p w14:paraId="130745E3" w14:textId="3948333C" w:rsidR="00B32727" w:rsidRDefault="00044E5D" w:rsidP="00724EA3">
            <w:pPr>
              <w:jc w:val="both"/>
            </w:pPr>
            <w:r>
              <w:t>FR-G-BIB-001</w:t>
            </w:r>
          </w:p>
        </w:tc>
        <w:tc>
          <w:tcPr>
            <w:tcW w:w="1418" w:type="dxa"/>
          </w:tcPr>
          <w:p w14:paraId="3A311632" w14:textId="418EE788" w:rsidR="00B32727" w:rsidRDefault="00B32727" w:rsidP="00B32727">
            <w:pPr>
              <w:jc w:val="center"/>
            </w:pPr>
            <w:r>
              <w:t>E</w:t>
            </w:r>
          </w:p>
        </w:tc>
      </w:tr>
      <w:tr w:rsidR="00B32727" w14:paraId="7CF6F5FB" w14:textId="77777777" w:rsidTr="000203B3">
        <w:tc>
          <w:tcPr>
            <w:tcW w:w="1537" w:type="dxa"/>
            <w:vMerge/>
          </w:tcPr>
          <w:p w14:paraId="0BCF23CE" w14:textId="77777777" w:rsidR="00B32727" w:rsidRDefault="00B32727" w:rsidP="00724EA3">
            <w:pPr>
              <w:jc w:val="both"/>
            </w:pPr>
          </w:p>
        </w:tc>
        <w:tc>
          <w:tcPr>
            <w:tcW w:w="3845" w:type="dxa"/>
          </w:tcPr>
          <w:p w14:paraId="249D4C89" w14:textId="79881583" w:rsidR="00B32727" w:rsidRDefault="00B32727" w:rsidP="00724EA3">
            <w:pPr>
              <w:jc w:val="both"/>
            </w:pPr>
            <w:r>
              <w:t>Online Reset Password for BIB (PPTA Users)</w:t>
            </w:r>
          </w:p>
        </w:tc>
        <w:tc>
          <w:tcPr>
            <w:tcW w:w="1984" w:type="dxa"/>
          </w:tcPr>
          <w:p w14:paraId="35A8C3D3" w14:textId="6BA20AC4" w:rsidR="00B32727" w:rsidRDefault="00B32727" w:rsidP="00724EA3">
            <w:pPr>
              <w:jc w:val="both"/>
            </w:pPr>
            <w:r>
              <w:t>FR-G-BIB-001</w:t>
            </w:r>
          </w:p>
        </w:tc>
        <w:tc>
          <w:tcPr>
            <w:tcW w:w="1418" w:type="dxa"/>
          </w:tcPr>
          <w:p w14:paraId="418DEE2C" w14:textId="39F3762D" w:rsidR="00B32727" w:rsidRDefault="00B32727" w:rsidP="00B32727">
            <w:pPr>
              <w:jc w:val="center"/>
            </w:pPr>
            <w:r>
              <w:t>N</w:t>
            </w:r>
          </w:p>
        </w:tc>
      </w:tr>
      <w:tr w:rsidR="00B32727" w14:paraId="6156EF38" w14:textId="77777777" w:rsidTr="000203B3">
        <w:tc>
          <w:tcPr>
            <w:tcW w:w="1537" w:type="dxa"/>
            <w:vMerge/>
          </w:tcPr>
          <w:p w14:paraId="1FAF7A9C" w14:textId="77777777" w:rsidR="00B32727" w:rsidRDefault="00B32727" w:rsidP="00724EA3">
            <w:pPr>
              <w:jc w:val="both"/>
            </w:pPr>
          </w:p>
        </w:tc>
        <w:tc>
          <w:tcPr>
            <w:tcW w:w="3845" w:type="dxa"/>
          </w:tcPr>
          <w:p w14:paraId="29FF7BBB" w14:textId="37AE8A7B" w:rsidR="00B32727" w:rsidRDefault="00B32727" w:rsidP="00724EA3">
            <w:pPr>
              <w:jc w:val="both"/>
            </w:pPr>
            <w:r>
              <w:t>Online Reset Password for BIB (PPTA and General User) – Reset to default values</w:t>
            </w:r>
          </w:p>
        </w:tc>
        <w:tc>
          <w:tcPr>
            <w:tcW w:w="1984" w:type="dxa"/>
          </w:tcPr>
          <w:p w14:paraId="49D76EB9" w14:textId="1C669E37" w:rsidR="00B32727" w:rsidRDefault="00B32727" w:rsidP="00724EA3">
            <w:pPr>
              <w:jc w:val="both"/>
            </w:pPr>
            <w:r>
              <w:t>FR-G-BIB-001</w:t>
            </w:r>
          </w:p>
        </w:tc>
        <w:tc>
          <w:tcPr>
            <w:tcW w:w="1418" w:type="dxa"/>
          </w:tcPr>
          <w:p w14:paraId="493A6C3B" w14:textId="22751C32" w:rsidR="00B32727" w:rsidRDefault="00B32727" w:rsidP="00B32727">
            <w:pPr>
              <w:jc w:val="center"/>
            </w:pPr>
            <w:r>
              <w:t>E</w:t>
            </w:r>
          </w:p>
        </w:tc>
      </w:tr>
      <w:tr w:rsidR="00B32727" w14:paraId="3162A10A" w14:textId="77777777" w:rsidTr="000203B3">
        <w:tc>
          <w:tcPr>
            <w:tcW w:w="1537" w:type="dxa"/>
          </w:tcPr>
          <w:p w14:paraId="752F3736" w14:textId="77777777" w:rsidR="00B32727" w:rsidRDefault="00B32727" w:rsidP="00724EA3">
            <w:pPr>
              <w:jc w:val="both"/>
            </w:pPr>
          </w:p>
        </w:tc>
        <w:tc>
          <w:tcPr>
            <w:tcW w:w="3845" w:type="dxa"/>
          </w:tcPr>
          <w:p w14:paraId="2F66040F" w14:textId="76A51CDA" w:rsidR="00B32727" w:rsidRPr="000D52A4" w:rsidRDefault="00B32727" w:rsidP="00724EA3">
            <w:pPr>
              <w:jc w:val="both"/>
            </w:pPr>
            <w:r w:rsidRPr="000D52A4">
              <w:t>Support Trade X’press</w:t>
            </w:r>
          </w:p>
        </w:tc>
        <w:tc>
          <w:tcPr>
            <w:tcW w:w="1984" w:type="dxa"/>
          </w:tcPr>
          <w:p w14:paraId="16302C16" w14:textId="677FB617" w:rsidR="00B32727" w:rsidRDefault="00B32727" w:rsidP="00724EA3">
            <w:pPr>
              <w:jc w:val="both"/>
            </w:pPr>
            <w:r w:rsidRPr="000D52A4">
              <w:t>FR-G-BIB-005</w:t>
            </w:r>
          </w:p>
        </w:tc>
        <w:tc>
          <w:tcPr>
            <w:tcW w:w="1418" w:type="dxa"/>
          </w:tcPr>
          <w:p w14:paraId="77B68D96" w14:textId="5D95F23E" w:rsidR="00B32727" w:rsidRDefault="00B32727" w:rsidP="00B32727">
            <w:pPr>
              <w:jc w:val="center"/>
            </w:pPr>
            <w:r>
              <w:t>N</w:t>
            </w:r>
          </w:p>
        </w:tc>
      </w:tr>
      <w:tr w:rsidR="00755F4C" w14:paraId="5FC723C7" w14:textId="77777777" w:rsidTr="000203B3">
        <w:tc>
          <w:tcPr>
            <w:tcW w:w="1537" w:type="dxa"/>
          </w:tcPr>
          <w:p w14:paraId="26562892" w14:textId="77777777" w:rsidR="00755F4C" w:rsidRDefault="00755F4C" w:rsidP="00724EA3">
            <w:pPr>
              <w:jc w:val="both"/>
            </w:pPr>
          </w:p>
        </w:tc>
        <w:tc>
          <w:tcPr>
            <w:tcW w:w="3845" w:type="dxa"/>
          </w:tcPr>
          <w:p w14:paraId="39C0C5A6" w14:textId="3F6AB7D0" w:rsidR="00755F4C" w:rsidRDefault="00755F4C" w:rsidP="00724EA3">
            <w:pPr>
              <w:jc w:val="both"/>
            </w:pPr>
            <w:r>
              <w:t>E-Statement</w:t>
            </w:r>
          </w:p>
          <w:p w14:paraId="343A729E" w14:textId="77777777" w:rsidR="00755F4C" w:rsidRDefault="00755F4C" w:rsidP="00724EA3">
            <w:pPr>
              <w:jc w:val="both"/>
            </w:pPr>
          </w:p>
          <w:p w14:paraId="525F3E4F" w14:textId="1D741BA5" w:rsidR="00755F4C" w:rsidRPr="00755F4C" w:rsidRDefault="00755F4C" w:rsidP="00724EA3">
            <w:pPr>
              <w:jc w:val="both"/>
              <w:rPr>
                <w:b/>
                <w:bCs/>
                <w:i/>
                <w:iCs/>
              </w:rPr>
            </w:pPr>
            <w:r w:rsidRPr="00755F4C">
              <w:rPr>
                <w:b/>
                <w:bCs/>
                <w:i/>
                <w:iCs/>
              </w:rPr>
              <w:t>Remarks: To support Remittance e-Advice</w:t>
            </w:r>
          </w:p>
        </w:tc>
        <w:tc>
          <w:tcPr>
            <w:tcW w:w="1984" w:type="dxa"/>
          </w:tcPr>
          <w:p w14:paraId="2AE636CD" w14:textId="54EC9EC2" w:rsidR="00755F4C" w:rsidRPr="000D52A4" w:rsidRDefault="00755F4C" w:rsidP="00724EA3">
            <w:pPr>
              <w:jc w:val="both"/>
            </w:pPr>
            <w:r>
              <w:t>FR-G-BIB-009</w:t>
            </w:r>
          </w:p>
        </w:tc>
        <w:tc>
          <w:tcPr>
            <w:tcW w:w="1418" w:type="dxa"/>
          </w:tcPr>
          <w:p w14:paraId="5CD12D63" w14:textId="0A554E54" w:rsidR="00755F4C" w:rsidRDefault="00755F4C" w:rsidP="00B32727">
            <w:pPr>
              <w:jc w:val="center"/>
            </w:pPr>
            <w:r>
              <w:t>E</w:t>
            </w:r>
          </w:p>
        </w:tc>
      </w:tr>
      <w:tr w:rsidR="00B32727" w14:paraId="271F8602" w14:textId="77777777" w:rsidTr="000203B3">
        <w:tc>
          <w:tcPr>
            <w:tcW w:w="1537" w:type="dxa"/>
          </w:tcPr>
          <w:p w14:paraId="743B4458" w14:textId="2B397A3B" w:rsidR="00B32727" w:rsidRDefault="00B32727" w:rsidP="00724EA3">
            <w:pPr>
              <w:jc w:val="both"/>
            </w:pPr>
            <w:r>
              <w:t>IbBatchJobs</w:t>
            </w:r>
          </w:p>
        </w:tc>
        <w:tc>
          <w:tcPr>
            <w:tcW w:w="3845" w:type="dxa"/>
          </w:tcPr>
          <w:p w14:paraId="20B9DCD5" w14:textId="74D80E8D" w:rsidR="00B32727" w:rsidRDefault="00B32727" w:rsidP="00724EA3">
            <w:pPr>
              <w:jc w:val="both"/>
            </w:pPr>
            <w:r w:rsidRPr="000D52A4">
              <w:t xml:space="preserve">Perform AML name scanning for all BIB users when first registration and re-scan periodically </w:t>
            </w:r>
          </w:p>
        </w:tc>
        <w:tc>
          <w:tcPr>
            <w:tcW w:w="1984" w:type="dxa"/>
          </w:tcPr>
          <w:p w14:paraId="23025AA5" w14:textId="151A1AAB" w:rsidR="00B32727" w:rsidRDefault="00B32727" w:rsidP="00724EA3">
            <w:pPr>
              <w:jc w:val="both"/>
            </w:pPr>
            <w:r w:rsidRPr="000D52A4">
              <w:t>FR-A-BIB-008</w:t>
            </w:r>
          </w:p>
        </w:tc>
        <w:tc>
          <w:tcPr>
            <w:tcW w:w="1418" w:type="dxa"/>
          </w:tcPr>
          <w:p w14:paraId="15598A68" w14:textId="78B7A4E3" w:rsidR="00B32727" w:rsidRDefault="00B32727" w:rsidP="00B32727">
            <w:pPr>
              <w:jc w:val="center"/>
            </w:pPr>
            <w:r>
              <w:t>N</w:t>
            </w:r>
          </w:p>
        </w:tc>
      </w:tr>
    </w:tbl>
    <w:p w14:paraId="5A43E739" w14:textId="77777777" w:rsidR="009A0D6D" w:rsidRDefault="009A0D6D" w:rsidP="00D23DE6">
      <w:pPr>
        <w:jc w:val="both"/>
      </w:pPr>
    </w:p>
    <w:p w14:paraId="48D786BC" w14:textId="6B27C13A" w:rsidR="00D23DE6" w:rsidRDefault="00C533B1" w:rsidP="00D23DE6">
      <w:pPr>
        <w:jc w:val="both"/>
      </w:pPr>
      <w:r>
        <w:lastRenderedPageBreak/>
        <w:t xml:space="preserve">Please refer to the User Requirement Specification for the </w:t>
      </w:r>
      <w:r w:rsidR="005E05FB">
        <w:t xml:space="preserve">new BIB </w:t>
      </w:r>
      <w:r>
        <w:t>Package Concept which is introduced in this project.</w:t>
      </w:r>
    </w:p>
    <w:p w14:paraId="67899C95" w14:textId="5273C7BA" w:rsidR="00C533B1" w:rsidRDefault="00C533B1" w:rsidP="00D23DE6">
      <w:pPr>
        <w:jc w:val="both"/>
      </w:pPr>
    </w:p>
    <w:p w14:paraId="3EC21EB6" w14:textId="76B93217" w:rsidR="00C533B1" w:rsidRDefault="00ED4348" w:rsidP="00D23DE6">
      <w:pPr>
        <w:jc w:val="both"/>
      </w:pPr>
      <w:r>
        <w:t xml:space="preserve">The following list out what </w:t>
      </w:r>
      <w:r w:rsidR="00B0695D">
        <w:t xml:space="preserve">functions/workflow </w:t>
      </w:r>
      <w:r>
        <w:t>to be changed in order to fulfill the package concept.</w:t>
      </w:r>
    </w:p>
    <w:p w14:paraId="51AE91F2" w14:textId="77777777" w:rsidR="00ED4348" w:rsidRDefault="00ED4348" w:rsidP="00D23DE6">
      <w:pPr>
        <w:jc w:val="both"/>
      </w:pPr>
    </w:p>
    <w:p w14:paraId="5108B045" w14:textId="33D9B9C3" w:rsidR="00D23DE6" w:rsidRDefault="00543C24" w:rsidP="002B355F">
      <w:pPr>
        <w:pStyle w:val="ListParagraph"/>
        <w:numPr>
          <w:ilvl w:val="0"/>
          <w:numId w:val="6"/>
        </w:numPr>
        <w:jc w:val="both"/>
      </w:pPr>
      <w:r>
        <w:t>Current login account / company account relationship</w:t>
      </w:r>
    </w:p>
    <w:p w14:paraId="55355799" w14:textId="40698362" w:rsidR="00ED4348" w:rsidRDefault="00ED4348" w:rsidP="00ED4348">
      <w:pPr>
        <w:pStyle w:val="ListParagraph"/>
        <w:jc w:val="both"/>
        <w:rPr>
          <w:lang w:val="x-none"/>
        </w:rPr>
      </w:pPr>
      <w:r>
        <w:t>BIB account is an account type for SME business customer. Company with single Business registration number (BR no.)</w:t>
      </w:r>
      <w:r w:rsidR="005E05FB">
        <w:t xml:space="preserve"> as the unique identifier</w:t>
      </w:r>
      <w:r>
        <w:t xml:space="preserve"> can only have one BIB login account currently.</w:t>
      </w:r>
      <w:r w:rsidR="005E05FB">
        <w:t xml:space="preserve"> </w:t>
      </w:r>
      <w:r w:rsidR="0082386D">
        <w:t>i.e.,</w:t>
      </w:r>
      <w:r w:rsidR="005E05FB">
        <w:t xml:space="preserve"> This is a one-to-one relationship between company and BIB login account.</w:t>
      </w:r>
      <w:r w:rsidR="00AE7DFA">
        <w:t xml:space="preserve"> </w:t>
      </w:r>
    </w:p>
    <w:p w14:paraId="508DAC20" w14:textId="661130DC" w:rsidR="00AE7DFA" w:rsidRDefault="00AE7DFA" w:rsidP="00ED4348">
      <w:pPr>
        <w:pStyle w:val="ListParagraph"/>
        <w:jc w:val="both"/>
        <w:rPr>
          <w:lang w:val="x-none"/>
        </w:rPr>
      </w:pPr>
    </w:p>
    <w:p w14:paraId="3C8C595D" w14:textId="11AE6955" w:rsidR="00AE7DFA" w:rsidRPr="00AE7DFA" w:rsidRDefault="00AE7DFA" w:rsidP="00ED4348">
      <w:pPr>
        <w:pStyle w:val="ListParagraph"/>
        <w:jc w:val="both"/>
      </w:pPr>
      <w:r>
        <w:t>This BIB logon account relationship shall be extended to PPTA users.</w:t>
      </w:r>
    </w:p>
    <w:p w14:paraId="3666C863" w14:textId="77777777" w:rsidR="00ED4348" w:rsidRDefault="00ED4348" w:rsidP="00ED4348">
      <w:pPr>
        <w:pStyle w:val="ListParagraph"/>
        <w:jc w:val="both"/>
      </w:pPr>
    </w:p>
    <w:p w14:paraId="50C85543" w14:textId="7D96E681" w:rsidR="00543C24" w:rsidRDefault="00543C24" w:rsidP="002B355F">
      <w:pPr>
        <w:pStyle w:val="ListParagraph"/>
        <w:numPr>
          <w:ilvl w:val="0"/>
          <w:numId w:val="6"/>
        </w:numPr>
        <w:jc w:val="both"/>
      </w:pPr>
      <w:r>
        <w:t>Introduce new package concept for BIB</w:t>
      </w:r>
    </w:p>
    <w:p w14:paraId="17901FDA" w14:textId="64992619" w:rsidR="00ED4348" w:rsidRDefault="005E05FB" w:rsidP="00ED4348">
      <w:pPr>
        <w:pStyle w:val="ListParagraph"/>
        <w:jc w:val="both"/>
      </w:pPr>
      <w:r>
        <w:t xml:space="preserve">The relationship becomes one-to-many between company and BIB login account. </w:t>
      </w:r>
      <w:r w:rsidR="008E2735">
        <w:t>i.e.,</w:t>
      </w:r>
      <w:r>
        <w:t xml:space="preserve"> One company identified by its unique BR no. can have maximum of </w:t>
      </w:r>
      <w:r w:rsidR="005B1D3F">
        <w:t xml:space="preserve">1 (Primary User) + </w:t>
      </w:r>
      <w:r w:rsidR="00C92FE6">
        <w:t>20</w:t>
      </w:r>
      <w:r w:rsidR="005B1D3F">
        <w:t xml:space="preserve"> (General Users and PPTA Users)</w:t>
      </w:r>
      <w:r>
        <w:t xml:space="preserve"> BIB login accounts comprised of </w:t>
      </w:r>
      <w:r w:rsidR="00C92FE6">
        <w:t>three</w:t>
      </w:r>
      <w:r w:rsidR="004E53C8">
        <w:t xml:space="preserve"> different user </w:t>
      </w:r>
      <w:r w:rsidR="00671AFB">
        <w:t>level</w:t>
      </w:r>
      <w:r>
        <w:t>s.</w:t>
      </w:r>
    </w:p>
    <w:p w14:paraId="709C0A4C" w14:textId="6CBBA8AD" w:rsidR="004E53C8" w:rsidRDefault="004E53C8" w:rsidP="00ED4348">
      <w:pPr>
        <w:pStyle w:val="ListParagraph"/>
        <w:jc w:val="both"/>
      </w:pPr>
    </w:p>
    <w:p w14:paraId="2CAEA505" w14:textId="6AAB6BE7" w:rsidR="004E53C8" w:rsidRDefault="004E53C8" w:rsidP="002B355F">
      <w:pPr>
        <w:pStyle w:val="ListParagraph"/>
        <w:numPr>
          <w:ilvl w:val="1"/>
          <w:numId w:val="6"/>
        </w:numPr>
        <w:jc w:val="both"/>
      </w:pPr>
      <w:r>
        <w:t>Primary User</w:t>
      </w:r>
      <w:r w:rsidR="00E27745">
        <w:t xml:space="preserve"> – Default with Admin Role</w:t>
      </w:r>
    </w:p>
    <w:p w14:paraId="723BFB70" w14:textId="4CE5C159" w:rsidR="00671AFB" w:rsidRDefault="00C92FE6" w:rsidP="002B355F">
      <w:pPr>
        <w:pStyle w:val="ListParagraph"/>
        <w:numPr>
          <w:ilvl w:val="1"/>
          <w:numId w:val="6"/>
        </w:numPr>
        <w:jc w:val="both"/>
      </w:pPr>
      <w:r>
        <w:t>General</w:t>
      </w:r>
      <w:r w:rsidR="004E53C8">
        <w:t xml:space="preserve"> Users</w:t>
      </w:r>
      <w:r w:rsidR="00E27745">
        <w:t xml:space="preserve"> – Default with Enquiry Role</w:t>
      </w:r>
    </w:p>
    <w:p w14:paraId="7E461854" w14:textId="52E71C05" w:rsidR="00C92FE6" w:rsidRDefault="00C92FE6" w:rsidP="002B355F">
      <w:pPr>
        <w:pStyle w:val="ListParagraph"/>
        <w:numPr>
          <w:ilvl w:val="1"/>
          <w:numId w:val="6"/>
        </w:numPr>
        <w:jc w:val="both"/>
      </w:pPr>
      <w:r>
        <w:t>PPTA users</w:t>
      </w:r>
      <w:r w:rsidR="00E27745">
        <w:t xml:space="preserve"> – Default with Enquiry Role</w:t>
      </w:r>
    </w:p>
    <w:p w14:paraId="5C5191C2" w14:textId="77777777" w:rsidR="00FB1B73" w:rsidRDefault="00FB1B73" w:rsidP="00FB1B73">
      <w:pPr>
        <w:ind w:left="720"/>
        <w:jc w:val="both"/>
      </w:pPr>
    </w:p>
    <w:p w14:paraId="56A70E78" w14:textId="5C4A3544" w:rsidR="00FB1B73" w:rsidRDefault="00FB1B73" w:rsidP="002B355F">
      <w:pPr>
        <w:pStyle w:val="ListParagraph"/>
        <w:numPr>
          <w:ilvl w:val="0"/>
          <w:numId w:val="6"/>
        </w:numPr>
        <w:jc w:val="both"/>
      </w:pPr>
      <w:r>
        <w:t>Introduce the Checker Limit and Maker Limit. The Pre-approval limit is replaced by them.</w:t>
      </w:r>
    </w:p>
    <w:p w14:paraId="0D5B21D0" w14:textId="48218511" w:rsidR="00E27745" w:rsidRDefault="00E27745" w:rsidP="002B355F">
      <w:pPr>
        <w:pStyle w:val="ListParagraph"/>
        <w:numPr>
          <w:ilvl w:val="1"/>
          <w:numId w:val="6"/>
        </w:numPr>
        <w:jc w:val="both"/>
      </w:pPr>
      <w:r>
        <w:t>Maker Limit is a limit to determine whether the transaction can be submitted while comparing to the transaction amount (equivalent to HKD).</w:t>
      </w:r>
    </w:p>
    <w:p w14:paraId="48C2E5E7" w14:textId="3590B2F2" w:rsidR="00E27745" w:rsidRDefault="00E27745" w:rsidP="002B355F">
      <w:pPr>
        <w:pStyle w:val="ListParagraph"/>
        <w:numPr>
          <w:ilvl w:val="1"/>
          <w:numId w:val="6"/>
        </w:numPr>
        <w:jc w:val="both"/>
      </w:pPr>
      <w:r>
        <w:t>Checker Limit is a limit to validate the checker whether having a sufficient limit to approve the transaction.</w:t>
      </w:r>
    </w:p>
    <w:p w14:paraId="25EA6279" w14:textId="072ABB2B" w:rsidR="00E27745" w:rsidRDefault="00E27745" w:rsidP="002B355F">
      <w:pPr>
        <w:pStyle w:val="ListParagraph"/>
        <w:numPr>
          <w:ilvl w:val="1"/>
          <w:numId w:val="6"/>
        </w:numPr>
        <w:jc w:val="both"/>
      </w:pPr>
      <w:r>
        <w:t>General User would have unlimited limit on both Checker and Maker limits. Default is HKD 0.</w:t>
      </w:r>
    </w:p>
    <w:p w14:paraId="31A50985" w14:textId="5E86740F" w:rsidR="00E27745" w:rsidRDefault="00E27745" w:rsidP="002B355F">
      <w:pPr>
        <w:pStyle w:val="ListParagraph"/>
        <w:numPr>
          <w:ilvl w:val="1"/>
          <w:numId w:val="6"/>
        </w:numPr>
        <w:jc w:val="both"/>
      </w:pPr>
      <w:r>
        <w:t>PPTA User would have unlimited limit on Maker Limit. Default is HKD 0 but the Checker Limit is always 0 and cannot be maintained by Primary User or user with Admin Role.</w:t>
      </w:r>
    </w:p>
    <w:p w14:paraId="189D0F5A" w14:textId="7C4B829A" w:rsidR="00671AFB" w:rsidRDefault="00671AFB" w:rsidP="00671AFB">
      <w:pPr>
        <w:pStyle w:val="ListParagraph"/>
        <w:jc w:val="both"/>
      </w:pPr>
    </w:p>
    <w:tbl>
      <w:tblPr>
        <w:tblStyle w:val="TableGrid"/>
        <w:tblW w:w="0" w:type="auto"/>
        <w:jc w:val="center"/>
        <w:tblLook w:val="04A0" w:firstRow="1" w:lastRow="0" w:firstColumn="1" w:lastColumn="0" w:noHBand="0" w:noVBand="1"/>
      </w:tblPr>
      <w:tblGrid>
        <w:gridCol w:w="1435"/>
        <w:gridCol w:w="1350"/>
        <w:gridCol w:w="1899"/>
        <w:gridCol w:w="1845"/>
        <w:gridCol w:w="2101"/>
      </w:tblGrid>
      <w:tr w:rsidR="00FB1B73" w:rsidRPr="008B23F4" w14:paraId="0DD45DA8" w14:textId="77777777" w:rsidTr="000203B3">
        <w:trPr>
          <w:trHeight w:val="432"/>
          <w:jc w:val="center"/>
        </w:trPr>
        <w:tc>
          <w:tcPr>
            <w:tcW w:w="10459" w:type="dxa"/>
            <w:gridSpan w:val="5"/>
            <w:shd w:val="clear" w:color="auto" w:fill="D5DCE4" w:themeFill="text2" w:themeFillTint="33"/>
            <w:vAlign w:val="center"/>
          </w:tcPr>
          <w:p w14:paraId="25B0E1D5" w14:textId="77777777" w:rsidR="00FB1B73" w:rsidRPr="006A0575" w:rsidRDefault="00FB1B73" w:rsidP="000203B3">
            <w:pPr>
              <w:jc w:val="center"/>
              <w:rPr>
                <w:b/>
                <w:sz w:val="20"/>
              </w:rPr>
            </w:pPr>
            <w:r w:rsidRPr="006A0575">
              <w:rPr>
                <w:b/>
                <w:sz w:val="20"/>
              </w:rPr>
              <w:t>BIB Account Level</w:t>
            </w:r>
          </w:p>
        </w:tc>
      </w:tr>
      <w:tr w:rsidR="00FB1B73" w:rsidRPr="008B23F4" w14:paraId="4BBEA3BE" w14:textId="77777777" w:rsidTr="000203B3">
        <w:trPr>
          <w:trHeight w:val="432"/>
          <w:jc w:val="center"/>
        </w:trPr>
        <w:tc>
          <w:tcPr>
            <w:tcW w:w="3236" w:type="dxa"/>
            <w:gridSpan w:val="2"/>
            <w:vAlign w:val="center"/>
          </w:tcPr>
          <w:p w14:paraId="2719AF21" w14:textId="77777777" w:rsidR="00FB1B73" w:rsidRPr="006A0575" w:rsidRDefault="00FB1B73" w:rsidP="000203B3">
            <w:pPr>
              <w:jc w:val="center"/>
              <w:rPr>
                <w:b/>
                <w:sz w:val="20"/>
              </w:rPr>
            </w:pPr>
            <w:r w:rsidRPr="006A0575">
              <w:rPr>
                <w:b/>
                <w:sz w:val="20"/>
              </w:rPr>
              <w:t>Identity Document</w:t>
            </w:r>
          </w:p>
        </w:tc>
        <w:tc>
          <w:tcPr>
            <w:tcW w:w="7223" w:type="dxa"/>
            <w:gridSpan w:val="3"/>
            <w:vAlign w:val="center"/>
          </w:tcPr>
          <w:p w14:paraId="1F604834" w14:textId="77777777" w:rsidR="00FB1B73" w:rsidRPr="008B23F4" w:rsidRDefault="00FB1B73" w:rsidP="000203B3">
            <w:pPr>
              <w:jc w:val="center"/>
              <w:rPr>
                <w:sz w:val="20"/>
              </w:rPr>
            </w:pPr>
            <w:r w:rsidRPr="008B23F4">
              <w:rPr>
                <w:sz w:val="20"/>
              </w:rPr>
              <w:t>Registered with BR number, with active Reference Account</w:t>
            </w:r>
          </w:p>
        </w:tc>
      </w:tr>
      <w:tr w:rsidR="00FB1B73" w:rsidRPr="008B23F4" w14:paraId="71DA1881" w14:textId="77777777" w:rsidTr="000203B3">
        <w:trPr>
          <w:trHeight w:val="432"/>
          <w:jc w:val="center"/>
        </w:trPr>
        <w:tc>
          <w:tcPr>
            <w:tcW w:w="10459" w:type="dxa"/>
            <w:gridSpan w:val="5"/>
            <w:shd w:val="clear" w:color="auto" w:fill="D5DCE4" w:themeFill="text2" w:themeFillTint="33"/>
            <w:vAlign w:val="center"/>
          </w:tcPr>
          <w:p w14:paraId="6B9C9A58" w14:textId="77777777" w:rsidR="00FB1B73" w:rsidRPr="006A0575" w:rsidRDefault="00FB1B73" w:rsidP="000203B3">
            <w:pPr>
              <w:jc w:val="center"/>
              <w:rPr>
                <w:b/>
                <w:sz w:val="20"/>
              </w:rPr>
            </w:pPr>
            <w:r w:rsidRPr="006A0575">
              <w:rPr>
                <w:b/>
                <w:sz w:val="20"/>
              </w:rPr>
              <w:t>BIB Account – User Level</w:t>
            </w:r>
          </w:p>
        </w:tc>
      </w:tr>
      <w:tr w:rsidR="00FB1B73" w:rsidRPr="008B23F4" w14:paraId="70542FBF" w14:textId="77777777" w:rsidTr="000203B3">
        <w:trPr>
          <w:trHeight w:val="432"/>
          <w:jc w:val="center"/>
        </w:trPr>
        <w:tc>
          <w:tcPr>
            <w:tcW w:w="3236" w:type="dxa"/>
            <w:gridSpan w:val="2"/>
            <w:vAlign w:val="center"/>
          </w:tcPr>
          <w:p w14:paraId="56EAF47D" w14:textId="77777777" w:rsidR="00FB1B73" w:rsidRPr="006A0575" w:rsidRDefault="00FB1B73" w:rsidP="000203B3">
            <w:pPr>
              <w:jc w:val="center"/>
              <w:rPr>
                <w:b/>
                <w:sz w:val="20"/>
              </w:rPr>
            </w:pPr>
            <w:r w:rsidRPr="006A0575">
              <w:rPr>
                <w:b/>
                <w:sz w:val="20"/>
              </w:rPr>
              <w:t>User Type</w:t>
            </w:r>
          </w:p>
        </w:tc>
        <w:tc>
          <w:tcPr>
            <w:tcW w:w="2391" w:type="dxa"/>
            <w:shd w:val="clear" w:color="auto" w:fill="EDEDED" w:themeFill="accent3" w:themeFillTint="33"/>
            <w:vAlign w:val="center"/>
          </w:tcPr>
          <w:p w14:paraId="0EB24158" w14:textId="77777777" w:rsidR="00FB1B73" w:rsidRPr="006A0575" w:rsidRDefault="00FB1B73" w:rsidP="000203B3">
            <w:pPr>
              <w:jc w:val="center"/>
              <w:rPr>
                <w:b/>
                <w:sz w:val="20"/>
              </w:rPr>
            </w:pPr>
            <w:r w:rsidRPr="006A0575">
              <w:rPr>
                <w:b/>
                <w:sz w:val="20"/>
              </w:rPr>
              <w:t>Primary user</w:t>
            </w:r>
          </w:p>
        </w:tc>
        <w:tc>
          <w:tcPr>
            <w:tcW w:w="2372" w:type="dxa"/>
            <w:shd w:val="clear" w:color="auto" w:fill="E2EFD9" w:themeFill="accent6" w:themeFillTint="33"/>
            <w:vAlign w:val="center"/>
          </w:tcPr>
          <w:p w14:paraId="67818FF4" w14:textId="77777777" w:rsidR="00FB1B73" w:rsidRPr="006A0575" w:rsidRDefault="00FB1B73" w:rsidP="000203B3">
            <w:pPr>
              <w:jc w:val="center"/>
              <w:rPr>
                <w:b/>
                <w:sz w:val="20"/>
              </w:rPr>
            </w:pPr>
            <w:r w:rsidRPr="006A0575">
              <w:rPr>
                <w:b/>
                <w:sz w:val="20"/>
              </w:rPr>
              <w:t>General user</w:t>
            </w:r>
          </w:p>
        </w:tc>
        <w:tc>
          <w:tcPr>
            <w:tcW w:w="2460" w:type="dxa"/>
            <w:shd w:val="clear" w:color="auto" w:fill="FFF2CC" w:themeFill="accent4" w:themeFillTint="33"/>
            <w:vAlign w:val="center"/>
          </w:tcPr>
          <w:p w14:paraId="707C6C50" w14:textId="77777777" w:rsidR="00FB1B73" w:rsidRPr="006A0575" w:rsidRDefault="00FB1B73" w:rsidP="000203B3">
            <w:pPr>
              <w:jc w:val="center"/>
              <w:rPr>
                <w:b/>
                <w:sz w:val="20"/>
              </w:rPr>
            </w:pPr>
            <w:r w:rsidRPr="006A0575">
              <w:rPr>
                <w:b/>
                <w:sz w:val="20"/>
              </w:rPr>
              <w:t>PPTA user</w:t>
            </w:r>
          </w:p>
        </w:tc>
      </w:tr>
      <w:tr w:rsidR="00FB1B73" w:rsidRPr="008B23F4" w14:paraId="14C2900D" w14:textId="77777777" w:rsidTr="000203B3">
        <w:trPr>
          <w:trHeight w:val="432"/>
          <w:jc w:val="center"/>
        </w:trPr>
        <w:tc>
          <w:tcPr>
            <w:tcW w:w="3236" w:type="dxa"/>
            <w:gridSpan w:val="2"/>
            <w:vMerge w:val="restart"/>
            <w:vAlign w:val="center"/>
          </w:tcPr>
          <w:p w14:paraId="68B8A7CC" w14:textId="77777777" w:rsidR="00FB1B73" w:rsidRPr="006A0575" w:rsidRDefault="00FB1B73" w:rsidP="000203B3">
            <w:pPr>
              <w:jc w:val="center"/>
              <w:rPr>
                <w:b/>
                <w:sz w:val="20"/>
              </w:rPr>
            </w:pPr>
            <w:r w:rsidRPr="006A0575">
              <w:rPr>
                <w:b/>
                <w:sz w:val="20"/>
              </w:rPr>
              <w:t>Pre-requisite</w:t>
            </w:r>
          </w:p>
        </w:tc>
        <w:tc>
          <w:tcPr>
            <w:tcW w:w="7223" w:type="dxa"/>
            <w:gridSpan w:val="3"/>
            <w:vAlign w:val="center"/>
          </w:tcPr>
          <w:p w14:paraId="0F0A2F3A" w14:textId="77777777" w:rsidR="00FB1B73" w:rsidRPr="008B23F4" w:rsidRDefault="00FB1B73" w:rsidP="000203B3">
            <w:pPr>
              <w:jc w:val="center"/>
              <w:rPr>
                <w:sz w:val="20"/>
              </w:rPr>
            </w:pPr>
            <w:r w:rsidRPr="008B23F4">
              <w:rPr>
                <w:sz w:val="20"/>
              </w:rPr>
              <w:t>ID&amp;V completed</w:t>
            </w:r>
            <w:r>
              <w:rPr>
                <w:sz w:val="20"/>
              </w:rPr>
              <w:t xml:space="preserve"> by BU</w:t>
            </w:r>
            <w:r w:rsidRPr="008B23F4">
              <w:rPr>
                <w:sz w:val="20"/>
              </w:rPr>
              <w:t xml:space="preserve"> under the Bank policies</w:t>
            </w:r>
          </w:p>
        </w:tc>
      </w:tr>
      <w:tr w:rsidR="00FB1B73" w:rsidRPr="008B23F4" w14:paraId="7A3D63A3" w14:textId="77777777" w:rsidTr="000203B3">
        <w:trPr>
          <w:trHeight w:val="432"/>
          <w:jc w:val="center"/>
        </w:trPr>
        <w:tc>
          <w:tcPr>
            <w:tcW w:w="3236" w:type="dxa"/>
            <w:gridSpan w:val="2"/>
            <w:vMerge/>
            <w:vAlign w:val="center"/>
          </w:tcPr>
          <w:p w14:paraId="071CFD3F" w14:textId="77777777" w:rsidR="00FB1B73" w:rsidRPr="006A0575" w:rsidRDefault="00FB1B73" w:rsidP="000203B3">
            <w:pPr>
              <w:jc w:val="center"/>
              <w:rPr>
                <w:b/>
                <w:sz w:val="20"/>
              </w:rPr>
            </w:pPr>
          </w:p>
        </w:tc>
        <w:tc>
          <w:tcPr>
            <w:tcW w:w="7223" w:type="dxa"/>
            <w:gridSpan w:val="3"/>
            <w:vAlign w:val="center"/>
          </w:tcPr>
          <w:p w14:paraId="7E2C080A" w14:textId="77777777" w:rsidR="00FB1B73" w:rsidRPr="008B23F4" w:rsidRDefault="00FB1B73" w:rsidP="000203B3">
            <w:pPr>
              <w:jc w:val="center"/>
              <w:rPr>
                <w:sz w:val="20"/>
              </w:rPr>
            </w:pPr>
            <w:r w:rsidRPr="008B23F4">
              <w:rPr>
                <w:sz w:val="20"/>
              </w:rPr>
              <w:t>Provide mobile number &amp; email address</w:t>
            </w:r>
          </w:p>
        </w:tc>
      </w:tr>
      <w:tr w:rsidR="00FB1B73" w:rsidRPr="008B23F4" w14:paraId="3D78C2EF" w14:textId="77777777" w:rsidTr="000203B3">
        <w:trPr>
          <w:trHeight w:val="432"/>
          <w:jc w:val="center"/>
        </w:trPr>
        <w:tc>
          <w:tcPr>
            <w:tcW w:w="3236" w:type="dxa"/>
            <w:gridSpan w:val="2"/>
            <w:vMerge/>
            <w:vAlign w:val="center"/>
          </w:tcPr>
          <w:p w14:paraId="202455BC" w14:textId="77777777" w:rsidR="00FB1B73" w:rsidRPr="006A0575" w:rsidRDefault="00FB1B73" w:rsidP="000203B3">
            <w:pPr>
              <w:jc w:val="center"/>
              <w:rPr>
                <w:b/>
                <w:sz w:val="20"/>
              </w:rPr>
            </w:pPr>
          </w:p>
        </w:tc>
        <w:tc>
          <w:tcPr>
            <w:tcW w:w="2391" w:type="dxa"/>
            <w:vAlign w:val="center"/>
          </w:tcPr>
          <w:p w14:paraId="2CF9C7F8" w14:textId="77777777" w:rsidR="00FB1B73" w:rsidRPr="008B23F4" w:rsidRDefault="00FB1B73" w:rsidP="000203B3">
            <w:pPr>
              <w:jc w:val="center"/>
              <w:rPr>
                <w:sz w:val="20"/>
              </w:rPr>
            </w:pPr>
            <w:r w:rsidRPr="008B23F4">
              <w:rPr>
                <w:sz w:val="20"/>
              </w:rPr>
              <w:t>Authorized Signatory of Reference Account</w:t>
            </w:r>
          </w:p>
        </w:tc>
        <w:tc>
          <w:tcPr>
            <w:tcW w:w="2372" w:type="dxa"/>
            <w:vAlign w:val="center"/>
          </w:tcPr>
          <w:p w14:paraId="05793131" w14:textId="77777777" w:rsidR="00FB1B73" w:rsidRPr="008B23F4" w:rsidRDefault="00FB1B73" w:rsidP="000203B3">
            <w:pPr>
              <w:jc w:val="center"/>
              <w:rPr>
                <w:sz w:val="20"/>
              </w:rPr>
            </w:pPr>
            <w:r w:rsidRPr="008B23F4">
              <w:rPr>
                <w:sz w:val="20"/>
              </w:rPr>
              <w:t>Authorized Signatory of Reference Account</w:t>
            </w:r>
          </w:p>
        </w:tc>
        <w:tc>
          <w:tcPr>
            <w:tcW w:w="2460" w:type="dxa"/>
            <w:vAlign w:val="center"/>
          </w:tcPr>
          <w:p w14:paraId="1560CBD7" w14:textId="5FD53732" w:rsidR="00FB1B73" w:rsidRPr="008B23F4" w:rsidRDefault="00FB1B73" w:rsidP="000203B3">
            <w:pPr>
              <w:jc w:val="center"/>
              <w:rPr>
                <w:sz w:val="20"/>
              </w:rPr>
            </w:pPr>
            <w:r w:rsidRPr="008B23F4">
              <w:rPr>
                <w:sz w:val="20"/>
              </w:rPr>
              <w:t xml:space="preserve">Pre-registered in </w:t>
            </w:r>
            <w:r>
              <w:rPr>
                <w:sz w:val="20"/>
              </w:rPr>
              <w:t>BO</w:t>
            </w:r>
            <w:r w:rsidRPr="008B23F4">
              <w:rPr>
                <w:sz w:val="20"/>
              </w:rPr>
              <w:t xml:space="preserve"> system</w:t>
            </w:r>
          </w:p>
        </w:tc>
      </w:tr>
      <w:tr w:rsidR="00FB1B73" w:rsidRPr="008B23F4" w14:paraId="53F5B2FE" w14:textId="77777777" w:rsidTr="000203B3">
        <w:trPr>
          <w:trHeight w:val="432"/>
          <w:jc w:val="center"/>
        </w:trPr>
        <w:tc>
          <w:tcPr>
            <w:tcW w:w="1615" w:type="dxa"/>
            <w:vMerge w:val="restart"/>
            <w:vAlign w:val="center"/>
          </w:tcPr>
          <w:p w14:paraId="5CDB1DC5" w14:textId="77777777" w:rsidR="00FB1B73" w:rsidRPr="006A0575" w:rsidRDefault="00FB1B73" w:rsidP="000203B3">
            <w:pPr>
              <w:tabs>
                <w:tab w:val="left" w:pos="1237"/>
              </w:tabs>
              <w:jc w:val="center"/>
              <w:rPr>
                <w:b/>
                <w:sz w:val="20"/>
              </w:rPr>
            </w:pPr>
            <w:r w:rsidRPr="006A0575">
              <w:rPr>
                <w:b/>
                <w:sz w:val="20"/>
              </w:rPr>
              <w:t>Roles Available</w:t>
            </w:r>
          </w:p>
        </w:tc>
        <w:tc>
          <w:tcPr>
            <w:tcW w:w="1621" w:type="dxa"/>
            <w:vAlign w:val="center"/>
          </w:tcPr>
          <w:p w14:paraId="5D11EB54" w14:textId="77777777" w:rsidR="00FB1B73" w:rsidRPr="006A0575" w:rsidRDefault="00FB1B73" w:rsidP="000203B3">
            <w:pPr>
              <w:jc w:val="center"/>
              <w:rPr>
                <w:b/>
                <w:sz w:val="20"/>
              </w:rPr>
            </w:pPr>
            <w:r w:rsidRPr="006A0575">
              <w:rPr>
                <w:b/>
                <w:sz w:val="20"/>
              </w:rPr>
              <w:t>Admin Role</w:t>
            </w:r>
          </w:p>
        </w:tc>
        <w:tc>
          <w:tcPr>
            <w:tcW w:w="2391" w:type="dxa"/>
            <w:vAlign w:val="center"/>
          </w:tcPr>
          <w:p w14:paraId="137DCA6A" w14:textId="77777777" w:rsidR="00FB1B73" w:rsidRPr="008B23F4" w:rsidRDefault="00FB1B73" w:rsidP="000203B3">
            <w:pPr>
              <w:jc w:val="center"/>
              <w:rPr>
                <w:sz w:val="20"/>
              </w:rPr>
            </w:pPr>
            <w:r>
              <w:rPr>
                <w:sz w:val="20"/>
              </w:rPr>
              <w:sym w:font="Wingdings" w:char="F0FC"/>
            </w:r>
          </w:p>
        </w:tc>
        <w:tc>
          <w:tcPr>
            <w:tcW w:w="2372" w:type="dxa"/>
            <w:vAlign w:val="center"/>
          </w:tcPr>
          <w:p w14:paraId="5BCAF044" w14:textId="77777777" w:rsidR="00FB1B73" w:rsidRPr="008B23F4" w:rsidRDefault="00FB1B73" w:rsidP="000203B3">
            <w:pPr>
              <w:jc w:val="center"/>
              <w:rPr>
                <w:sz w:val="20"/>
              </w:rPr>
            </w:pPr>
            <w:r>
              <w:rPr>
                <w:sz w:val="20"/>
              </w:rPr>
              <w:sym w:font="Wingdings" w:char="F0FB"/>
            </w:r>
          </w:p>
        </w:tc>
        <w:tc>
          <w:tcPr>
            <w:tcW w:w="2460" w:type="dxa"/>
            <w:vAlign w:val="center"/>
          </w:tcPr>
          <w:p w14:paraId="13703D8B" w14:textId="77777777" w:rsidR="00FB1B73" w:rsidRPr="008B23F4" w:rsidRDefault="00FB1B73" w:rsidP="000203B3">
            <w:pPr>
              <w:jc w:val="center"/>
              <w:rPr>
                <w:sz w:val="20"/>
              </w:rPr>
            </w:pPr>
            <w:r>
              <w:rPr>
                <w:sz w:val="20"/>
              </w:rPr>
              <w:sym w:font="Wingdings" w:char="F0FB"/>
            </w:r>
          </w:p>
        </w:tc>
      </w:tr>
      <w:tr w:rsidR="00FB1B73" w:rsidRPr="008B23F4" w14:paraId="5728E4BB" w14:textId="77777777" w:rsidTr="000203B3">
        <w:trPr>
          <w:trHeight w:val="432"/>
          <w:jc w:val="center"/>
        </w:trPr>
        <w:tc>
          <w:tcPr>
            <w:tcW w:w="1615" w:type="dxa"/>
            <w:vMerge/>
            <w:vAlign w:val="center"/>
          </w:tcPr>
          <w:p w14:paraId="13E0AEA4" w14:textId="77777777" w:rsidR="00FB1B73" w:rsidRPr="006A0575" w:rsidRDefault="00FB1B73" w:rsidP="000203B3">
            <w:pPr>
              <w:tabs>
                <w:tab w:val="left" w:pos="1237"/>
              </w:tabs>
              <w:jc w:val="center"/>
              <w:rPr>
                <w:b/>
                <w:sz w:val="20"/>
              </w:rPr>
            </w:pPr>
          </w:p>
        </w:tc>
        <w:tc>
          <w:tcPr>
            <w:tcW w:w="1621" w:type="dxa"/>
            <w:vAlign w:val="center"/>
          </w:tcPr>
          <w:p w14:paraId="2D98806D" w14:textId="77777777" w:rsidR="00FB1B73" w:rsidRPr="006A0575" w:rsidRDefault="00FB1B73" w:rsidP="000203B3">
            <w:pPr>
              <w:jc w:val="center"/>
              <w:rPr>
                <w:b/>
                <w:sz w:val="20"/>
              </w:rPr>
            </w:pPr>
            <w:r w:rsidRPr="006A0575">
              <w:rPr>
                <w:b/>
                <w:sz w:val="20"/>
              </w:rPr>
              <w:t>Checker Role</w:t>
            </w:r>
          </w:p>
        </w:tc>
        <w:tc>
          <w:tcPr>
            <w:tcW w:w="2391" w:type="dxa"/>
            <w:vAlign w:val="center"/>
          </w:tcPr>
          <w:p w14:paraId="4E83ADF0" w14:textId="77777777" w:rsidR="00FB1B73" w:rsidRDefault="00FB1B73" w:rsidP="000203B3">
            <w:pPr>
              <w:jc w:val="center"/>
            </w:pPr>
            <w:r w:rsidRPr="00C67A1F">
              <w:rPr>
                <w:sz w:val="20"/>
              </w:rPr>
              <w:sym w:font="Wingdings" w:char="F0FC"/>
            </w:r>
          </w:p>
        </w:tc>
        <w:tc>
          <w:tcPr>
            <w:tcW w:w="2372" w:type="dxa"/>
            <w:vAlign w:val="center"/>
          </w:tcPr>
          <w:p w14:paraId="2CB4AFF3" w14:textId="77777777" w:rsidR="00FB1B73" w:rsidRDefault="00FB1B73" w:rsidP="000203B3">
            <w:pPr>
              <w:jc w:val="center"/>
            </w:pPr>
            <w:r w:rsidRPr="00C67A1F">
              <w:rPr>
                <w:sz w:val="20"/>
              </w:rPr>
              <w:sym w:font="Wingdings" w:char="F0FC"/>
            </w:r>
          </w:p>
        </w:tc>
        <w:tc>
          <w:tcPr>
            <w:tcW w:w="2460" w:type="dxa"/>
            <w:vAlign w:val="center"/>
          </w:tcPr>
          <w:p w14:paraId="2ACEB600" w14:textId="77777777" w:rsidR="00FB1B73" w:rsidRPr="008B23F4" w:rsidRDefault="00FB1B73" w:rsidP="000203B3">
            <w:pPr>
              <w:jc w:val="center"/>
              <w:rPr>
                <w:sz w:val="20"/>
              </w:rPr>
            </w:pPr>
            <w:r>
              <w:rPr>
                <w:sz w:val="20"/>
              </w:rPr>
              <w:sym w:font="Wingdings" w:char="F0FB"/>
            </w:r>
          </w:p>
        </w:tc>
      </w:tr>
      <w:tr w:rsidR="00FB1B73" w:rsidRPr="008B23F4" w14:paraId="753984DA" w14:textId="77777777" w:rsidTr="000203B3">
        <w:trPr>
          <w:trHeight w:val="432"/>
          <w:jc w:val="center"/>
        </w:trPr>
        <w:tc>
          <w:tcPr>
            <w:tcW w:w="1615" w:type="dxa"/>
            <w:vMerge/>
            <w:vAlign w:val="center"/>
          </w:tcPr>
          <w:p w14:paraId="56DBC5C1" w14:textId="77777777" w:rsidR="00FB1B73" w:rsidRPr="006A0575" w:rsidRDefault="00FB1B73" w:rsidP="000203B3">
            <w:pPr>
              <w:tabs>
                <w:tab w:val="left" w:pos="1237"/>
              </w:tabs>
              <w:jc w:val="center"/>
              <w:rPr>
                <w:b/>
                <w:sz w:val="20"/>
              </w:rPr>
            </w:pPr>
          </w:p>
        </w:tc>
        <w:tc>
          <w:tcPr>
            <w:tcW w:w="1621" w:type="dxa"/>
            <w:vAlign w:val="center"/>
          </w:tcPr>
          <w:p w14:paraId="483E6590" w14:textId="77777777" w:rsidR="00FB1B73" w:rsidRPr="006A0575" w:rsidRDefault="00FB1B73" w:rsidP="000203B3">
            <w:pPr>
              <w:jc w:val="center"/>
              <w:rPr>
                <w:b/>
                <w:sz w:val="20"/>
              </w:rPr>
            </w:pPr>
            <w:r w:rsidRPr="006A0575">
              <w:rPr>
                <w:b/>
                <w:sz w:val="20"/>
              </w:rPr>
              <w:t>Maker Role</w:t>
            </w:r>
          </w:p>
        </w:tc>
        <w:tc>
          <w:tcPr>
            <w:tcW w:w="2391" w:type="dxa"/>
            <w:vAlign w:val="center"/>
          </w:tcPr>
          <w:p w14:paraId="1CCB2719" w14:textId="77777777" w:rsidR="00FB1B73" w:rsidRDefault="00FB1B73" w:rsidP="000203B3">
            <w:pPr>
              <w:jc w:val="center"/>
            </w:pPr>
            <w:r w:rsidRPr="00C67A1F">
              <w:rPr>
                <w:sz w:val="20"/>
              </w:rPr>
              <w:sym w:font="Wingdings" w:char="F0FC"/>
            </w:r>
          </w:p>
        </w:tc>
        <w:tc>
          <w:tcPr>
            <w:tcW w:w="2372" w:type="dxa"/>
            <w:vAlign w:val="center"/>
          </w:tcPr>
          <w:p w14:paraId="38A79F22" w14:textId="77777777" w:rsidR="00FB1B73" w:rsidRDefault="00FB1B73" w:rsidP="000203B3">
            <w:pPr>
              <w:jc w:val="center"/>
            </w:pPr>
            <w:r w:rsidRPr="00C67A1F">
              <w:rPr>
                <w:sz w:val="20"/>
              </w:rPr>
              <w:sym w:font="Wingdings" w:char="F0FC"/>
            </w:r>
          </w:p>
        </w:tc>
        <w:tc>
          <w:tcPr>
            <w:tcW w:w="2460" w:type="dxa"/>
            <w:vAlign w:val="center"/>
          </w:tcPr>
          <w:p w14:paraId="1190A5E9" w14:textId="77777777" w:rsidR="00FB1B73" w:rsidRDefault="00FB1B73" w:rsidP="000203B3">
            <w:pPr>
              <w:jc w:val="center"/>
            </w:pPr>
            <w:r w:rsidRPr="00C67A1F">
              <w:rPr>
                <w:sz w:val="20"/>
              </w:rPr>
              <w:sym w:font="Wingdings" w:char="F0FC"/>
            </w:r>
          </w:p>
        </w:tc>
      </w:tr>
      <w:tr w:rsidR="00FB1B73" w:rsidRPr="008B23F4" w14:paraId="1A5C347C" w14:textId="77777777" w:rsidTr="000203B3">
        <w:trPr>
          <w:trHeight w:val="432"/>
          <w:jc w:val="center"/>
        </w:trPr>
        <w:tc>
          <w:tcPr>
            <w:tcW w:w="1615" w:type="dxa"/>
            <w:vMerge/>
            <w:vAlign w:val="center"/>
          </w:tcPr>
          <w:p w14:paraId="3AAA9BA7" w14:textId="77777777" w:rsidR="00FB1B73" w:rsidRPr="006A0575" w:rsidRDefault="00FB1B73" w:rsidP="000203B3">
            <w:pPr>
              <w:tabs>
                <w:tab w:val="left" w:pos="1237"/>
              </w:tabs>
              <w:jc w:val="center"/>
              <w:rPr>
                <w:b/>
                <w:sz w:val="20"/>
              </w:rPr>
            </w:pPr>
          </w:p>
        </w:tc>
        <w:tc>
          <w:tcPr>
            <w:tcW w:w="1621" w:type="dxa"/>
            <w:vAlign w:val="center"/>
          </w:tcPr>
          <w:p w14:paraId="3E222445" w14:textId="77777777" w:rsidR="00FB1B73" w:rsidRPr="006A0575" w:rsidRDefault="00FB1B73" w:rsidP="000203B3">
            <w:pPr>
              <w:jc w:val="center"/>
              <w:rPr>
                <w:b/>
                <w:sz w:val="20"/>
              </w:rPr>
            </w:pPr>
            <w:r w:rsidRPr="006A0575">
              <w:rPr>
                <w:b/>
                <w:sz w:val="20"/>
              </w:rPr>
              <w:t>Enquiry Role</w:t>
            </w:r>
          </w:p>
        </w:tc>
        <w:tc>
          <w:tcPr>
            <w:tcW w:w="2391" w:type="dxa"/>
            <w:vAlign w:val="center"/>
          </w:tcPr>
          <w:p w14:paraId="3ED6334C" w14:textId="77777777" w:rsidR="00FB1B73" w:rsidRDefault="00FB1B73" w:rsidP="000203B3">
            <w:pPr>
              <w:jc w:val="center"/>
            </w:pPr>
            <w:r w:rsidRPr="00C67A1F">
              <w:rPr>
                <w:sz w:val="20"/>
              </w:rPr>
              <w:sym w:font="Wingdings" w:char="F0FC"/>
            </w:r>
          </w:p>
        </w:tc>
        <w:tc>
          <w:tcPr>
            <w:tcW w:w="2372" w:type="dxa"/>
            <w:vAlign w:val="center"/>
          </w:tcPr>
          <w:p w14:paraId="3A7AC858" w14:textId="77777777" w:rsidR="00FB1B73" w:rsidRDefault="00FB1B73" w:rsidP="000203B3">
            <w:pPr>
              <w:jc w:val="center"/>
            </w:pPr>
            <w:r w:rsidRPr="00C67A1F">
              <w:rPr>
                <w:sz w:val="20"/>
              </w:rPr>
              <w:sym w:font="Wingdings" w:char="F0FC"/>
            </w:r>
          </w:p>
        </w:tc>
        <w:tc>
          <w:tcPr>
            <w:tcW w:w="2460" w:type="dxa"/>
            <w:vAlign w:val="center"/>
          </w:tcPr>
          <w:p w14:paraId="1364BABA" w14:textId="77777777" w:rsidR="00FB1B73" w:rsidRDefault="00FB1B73" w:rsidP="000203B3">
            <w:pPr>
              <w:jc w:val="center"/>
            </w:pPr>
            <w:r w:rsidRPr="00C67A1F">
              <w:rPr>
                <w:sz w:val="20"/>
              </w:rPr>
              <w:sym w:font="Wingdings" w:char="F0FC"/>
            </w:r>
          </w:p>
        </w:tc>
      </w:tr>
      <w:tr w:rsidR="00FB1B73" w:rsidRPr="008B23F4" w14:paraId="6C50E7D7" w14:textId="77777777" w:rsidTr="000203B3">
        <w:trPr>
          <w:trHeight w:val="432"/>
          <w:jc w:val="center"/>
        </w:trPr>
        <w:tc>
          <w:tcPr>
            <w:tcW w:w="1615" w:type="dxa"/>
            <w:vMerge w:val="restart"/>
            <w:vAlign w:val="center"/>
          </w:tcPr>
          <w:p w14:paraId="5E563463" w14:textId="77777777" w:rsidR="00FB1B73" w:rsidRPr="006A0575" w:rsidRDefault="00FB1B73" w:rsidP="000203B3">
            <w:pPr>
              <w:tabs>
                <w:tab w:val="left" w:pos="1237"/>
              </w:tabs>
              <w:jc w:val="center"/>
              <w:rPr>
                <w:b/>
                <w:sz w:val="20"/>
              </w:rPr>
            </w:pPr>
            <w:r w:rsidRPr="006A0575">
              <w:rPr>
                <w:b/>
                <w:sz w:val="20"/>
              </w:rPr>
              <w:t>No of</w:t>
            </w:r>
            <w:r>
              <w:rPr>
                <w:b/>
                <w:sz w:val="20"/>
              </w:rPr>
              <w:t xml:space="preserve"> active</w:t>
            </w:r>
            <w:r w:rsidRPr="006A0575">
              <w:rPr>
                <w:b/>
                <w:sz w:val="20"/>
              </w:rPr>
              <w:t xml:space="preserve"> user</w:t>
            </w:r>
            <w:r>
              <w:rPr>
                <w:b/>
                <w:sz w:val="20"/>
              </w:rPr>
              <w:t>s</w:t>
            </w:r>
          </w:p>
        </w:tc>
        <w:tc>
          <w:tcPr>
            <w:tcW w:w="1621" w:type="dxa"/>
            <w:vAlign w:val="center"/>
          </w:tcPr>
          <w:p w14:paraId="2C24B4C6" w14:textId="77777777" w:rsidR="00FB1B73" w:rsidRPr="006A0575" w:rsidRDefault="00FB1B73" w:rsidP="000203B3">
            <w:pPr>
              <w:jc w:val="center"/>
              <w:rPr>
                <w:b/>
                <w:sz w:val="20"/>
              </w:rPr>
            </w:pPr>
            <w:r w:rsidRPr="006A0575">
              <w:rPr>
                <w:b/>
                <w:sz w:val="20"/>
              </w:rPr>
              <w:t>Max</w:t>
            </w:r>
          </w:p>
        </w:tc>
        <w:tc>
          <w:tcPr>
            <w:tcW w:w="2391" w:type="dxa"/>
            <w:vAlign w:val="center"/>
          </w:tcPr>
          <w:p w14:paraId="1737DE9B" w14:textId="77777777" w:rsidR="00FB1B73" w:rsidRPr="008B23F4" w:rsidRDefault="00FB1B73" w:rsidP="000203B3">
            <w:pPr>
              <w:jc w:val="center"/>
              <w:rPr>
                <w:sz w:val="20"/>
              </w:rPr>
            </w:pPr>
            <w:r w:rsidRPr="008B23F4">
              <w:rPr>
                <w:sz w:val="20"/>
              </w:rPr>
              <w:t>1</w:t>
            </w:r>
          </w:p>
        </w:tc>
        <w:tc>
          <w:tcPr>
            <w:tcW w:w="4832" w:type="dxa"/>
            <w:gridSpan w:val="2"/>
            <w:vAlign w:val="center"/>
          </w:tcPr>
          <w:p w14:paraId="5563AF82" w14:textId="77777777" w:rsidR="00FB1B73" w:rsidRPr="008B23F4" w:rsidRDefault="00FB1B73" w:rsidP="000203B3">
            <w:pPr>
              <w:jc w:val="center"/>
              <w:rPr>
                <w:sz w:val="20"/>
              </w:rPr>
            </w:pPr>
            <w:r w:rsidRPr="008B23F4">
              <w:rPr>
                <w:sz w:val="20"/>
              </w:rPr>
              <w:t>20 (Shared limit)</w:t>
            </w:r>
          </w:p>
        </w:tc>
      </w:tr>
      <w:tr w:rsidR="00FB1B73" w:rsidRPr="008B23F4" w14:paraId="31CB6904" w14:textId="77777777" w:rsidTr="000203B3">
        <w:trPr>
          <w:trHeight w:val="432"/>
          <w:jc w:val="center"/>
        </w:trPr>
        <w:tc>
          <w:tcPr>
            <w:tcW w:w="1615" w:type="dxa"/>
            <w:vMerge/>
            <w:vAlign w:val="center"/>
          </w:tcPr>
          <w:p w14:paraId="76DB063C" w14:textId="77777777" w:rsidR="00FB1B73" w:rsidRPr="006A0575" w:rsidRDefault="00FB1B73" w:rsidP="000203B3">
            <w:pPr>
              <w:tabs>
                <w:tab w:val="left" w:pos="1237"/>
              </w:tabs>
              <w:jc w:val="center"/>
              <w:rPr>
                <w:b/>
                <w:sz w:val="20"/>
              </w:rPr>
            </w:pPr>
          </w:p>
        </w:tc>
        <w:tc>
          <w:tcPr>
            <w:tcW w:w="1621" w:type="dxa"/>
            <w:vAlign w:val="center"/>
          </w:tcPr>
          <w:p w14:paraId="4B8B11A0" w14:textId="77777777" w:rsidR="00FB1B73" w:rsidRPr="006A0575" w:rsidRDefault="00FB1B73" w:rsidP="000203B3">
            <w:pPr>
              <w:jc w:val="center"/>
              <w:rPr>
                <w:b/>
                <w:sz w:val="20"/>
              </w:rPr>
            </w:pPr>
            <w:r w:rsidRPr="006A0575">
              <w:rPr>
                <w:b/>
                <w:sz w:val="20"/>
              </w:rPr>
              <w:t>Min</w:t>
            </w:r>
          </w:p>
        </w:tc>
        <w:tc>
          <w:tcPr>
            <w:tcW w:w="2391" w:type="dxa"/>
            <w:vAlign w:val="center"/>
          </w:tcPr>
          <w:p w14:paraId="312FFB45" w14:textId="77777777" w:rsidR="00FB1B73" w:rsidRPr="008B23F4" w:rsidRDefault="00FB1B73" w:rsidP="000203B3">
            <w:pPr>
              <w:jc w:val="center"/>
              <w:rPr>
                <w:sz w:val="20"/>
              </w:rPr>
            </w:pPr>
            <w:r w:rsidRPr="008B23F4">
              <w:rPr>
                <w:sz w:val="20"/>
              </w:rPr>
              <w:t>1</w:t>
            </w:r>
          </w:p>
        </w:tc>
        <w:tc>
          <w:tcPr>
            <w:tcW w:w="2372" w:type="dxa"/>
            <w:vAlign w:val="center"/>
          </w:tcPr>
          <w:p w14:paraId="18C75F3C" w14:textId="77777777" w:rsidR="00FB1B73" w:rsidRPr="008B23F4" w:rsidRDefault="00FB1B73" w:rsidP="000203B3">
            <w:pPr>
              <w:jc w:val="center"/>
              <w:rPr>
                <w:sz w:val="20"/>
              </w:rPr>
            </w:pPr>
            <w:r w:rsidRPr="008B23F4">
              <w:rPr>
                <w:sz w:val="20"/>
              </w:rPr>
              <w:t>0</w:t>
            </w:r>
          </w:p>
        </w:tc>
        <w:tc>
          <w:tcPr>
            <w:tcW w:w="2460" w:type="dxa"/>
            <w:vAlign w:val="center"/>
          </w:tcPr>
          <w:p w14:paraId="339D3A1E" w14:textId="77777777" w:rsidR="00FB1B73" w:rsidRPr="008B23F4" w:rsidRDefault="00FB1B73" w:rsidP="000203B3">
            <w:pPr>
              <w:jc w:val="center"/>
              <w:rPr>
                <w:sz w:val="20"/>
              </w:rPr>
            </w:pPr>
            <w:r>
              <w:rPr>
                <w:sz w:val="20"/>
              </w:rPr>
              <w:t>0</w:t>
            </w:r>
          </w:p>
        </w:tc>
      </w:tr>
      <w:tr w:rsidR="00FB1B73" w:rsidRPr="008B23F4" w14:paraId="50BDC139" w14:textId="77777777" w:rsidTr="000203B3">
        <w:trPr>
          <w:trHeight w:val="432"/>
          <w:jc w:val="center"/>
        </w:trPr>
        <w:tc>
          <w:tcPr>
            <w:tcW w:w="1615" w:type="dxa"/>
            <w:vMerge w:val="restart"/>
            <w:vAlign w:val="center"/>
          </w:tcPr>
          <w:p w14:paraId="6388894E" w14:textId="77777777" w:rsidR="00FB1B73" w:rsidRPr="006A0575" w:rsidRDefault="00FB1B73" w:rsidP="000203B3">
            <w:pPr>
              <w:tabs>
                <w:tab w:val="left" w:pos="1237"/>
              </w:tabs>
              <w:jc w:val="center"/>
              <w:rPr>
                <w:b/>
                <w:sz w:val="20"/>
              </w:rPr>
            </w:pPr>
            <w:r w:rsidRPr="006A0575">
              <w:rPr>
                <w:b/>
                <w:sz w:val="20"/>
              </w:rPr>
              <w:t>“</w:t>
            </w:r>
            <w:r>
              <w:rPr>
                <w:b/>
                <w:sz w:val="20"/>
              </w:rPr>
              <w:t>Checker</w:t>
            </w:r>
            <w:r w:rsidRPr="006A0575">
              <w:rPr>
                <w:b/>
                <w:sz w:val="20"/>
              </w:rPr>
              <w:t>” Limit</w:t>
            </w:r>
          </w:p>
        </w:tc>
        <w:tc>
          <w:tcPr>
            <w:tcW w:w="1621" w:type="dxa"/>
            <w:vAlign w:val="center"/>
          </w:tcPr>
          <w:p w14:paraId="080860C9" w14:textId="77777777" w:rsidR="00FB1B73" w:rsidRPr="006A0575" w:rsidRDefault="00FB1B73" w:rsidP="000203B3">
            <w:pPr>
              <w:jc w:val="center"/>
              <w:rPr>
                <w:b/>
                <w:sz w:val="20"/>
              </w:rPr>
            </w:pPr>
            <w:r w:rsidRPr="006A0575">
              <w:rPr>
                <w:b/>
                <w:sz w:val="20"/>
              </w:rPr>
              <w:t>Default</w:t>
            </w:r>
          </w:p>
        </w:tc>
        <w:tc>
          <w:tcPr>
            <w:tcW w:w="2391" w:type="dxa"/>
            <w:vAlign w:val="center"/>
          </w:tcPr>
          <w:p w14:paraId="4475C4A1" w14:textId="77777777" w:rsidR="00FB1B73" w:rsidRPr="008B23F4" w:rsidRDefault="00FB1B73" w:rsidP="000203B3">
            <w:pPr>
              <w:jc w:val="center"/>
              <w:rPr>
                <w:sz w:val="20"/>
              </w:rPr>
            </w:pPr>
            <w:r>
              <w:rPr>
                <w:sz w:val="20"/>
              </w:rPr>
              <w:t>Unlimited</w:t>
            </w:r>
          </w:p>
        </w:tc>
        <w:tc>
          <w:tcPr>
            <w:tcW w:w="2372" w:type="dxa"/>
            <w:vAlign w:val="center"/>
          </w:tcPr>
          <w:p w14:paraId="75052482" w14:textId="77777777" w:rsidR="00FB1B73" w:rsidRPr="008B23F4" w:rsidRDefault="00FB1B73" w:rsidP="000203B3">
            <w:pPr>
              <w:jc w:val="center"/>
              <w:rPr>
                <w:sz w:val="20"/>
              </w:rPr>
            </w:pPr>
            <w:r>
              <w:rPr>
                <w:sz w:val="20"/>
              </w:rPr>
              <w:t>HKD 0</w:t>
            </w:r>
          </w:p>
        </w:tc>
        <w:tc>
          <w:tcPr>
            <w:tcW w:w="2460" w:type="dxa"/>
            <w:vAlign w:val="center"/>
          </w:tcPr>
          <w:p w14:paraId="61568F21" w14:textId="77777777" w:rsidR="00FB1B73" w:rsidRDefault="00FB1B73" w:rsidP="000203B3">
            <w:pPr>
              <w:jc w:val="center"/>
              <w:rPr>
                <w:sz w:val="20"/>
              </w:rPr>
            </w:pPr>
            <w:r>
              <w:rPr>
                <w:sz w:val="20"/>
              </w:rPr>
              <w:t>HKD 0</w:t>
            </w:r>
          </w:p>
        </w:tc>
      </w:tr>
      <w:tr w:rsidR="00FB1B73" w:rsidRPr="008B23F4" w14:paraId="3022EFE5" w14:textId="77777777" w:rsidTr="000203B3">
        <w:trPr>
          <w:trHeight w:val="432"/>
          <w:jc w:val="center"/>
        </w:trPr>
        <w:tc>
          <w:tcPr>
            <w:tcW w:w="1615" w:type="dxa"/>
            <w:vMerge/>
            <w:vAlign w:val="center"/>
          </w:tcPr>
          <w:p w14:paraId="1AAA988D" w14:textId="77777777" w:rsidR="00FB1B73" w:rsidRPr="006A0575" w:rsidRDefault="00FB1B73" w:rsidP="000203B3">
            <w:pPr>
              <w:tabs>
                <w:tab w:val="left" w:pos="1237"/>
              </w:tabs>
              <w:jc w:val="center"/>
              <w:rPr>
                <w:b/>
                <w:sz w:val="20"/>
              </w:rPr>
            </w:pPr>
          </w:p>
        </w:tc>
        <w:tc>
          <w:tcPr>
            <w:tcW w:w="1621" w:type="dxa"/>
            <w:vAlign w:val="center"/>
          </w:tcPr>
          <w:p w14:paraId="1DAB21D5" w14:textId="77777777" w:rsidR="00FB1B73" w:rsidRPr="006A0575" w:rsidRDefault="00FB1B73" w:rsidP="000203B3">
            <w:pPr>
              <w:jc w:val="center"/>
              <w:rPr>
                <w:b/>
                <w:sz w:val="20"/>
              </w:rPr>
            </w:pPr>
            <w:r w:rsidRPr="006A0575">
              <w:rPr>
                <w:b/>
                <w:sz w:val="20"/>
              </w:rPr>
              <w:t>Max</w:t>
            </w:r>
          </w:p>
        </w:tc>
        <w:tc>
          <w:tcPr>
            <w:tcW w:w="2391" w:type="dxa"/>
            <w:vAlign w:val="center"/>
          </w:tcPr>
          <w:p w14:paraId="493D9C3B" w14:textId="77777777" w:rsidR="00FB1B73" w:rsidRDefault="00FB1B73" w:rsidP="000203B3">
            <w:pPr>
              <w:jc w:val="center"/>
              <w:rPr>
                <w:sz w:val="20"/>
              </w:rPr>
            </w:pPr>
            <w:r>
              <w:rPr>
                <w:sz w:val="20"/>
              </w:rPr>
              <w:t>Unlimited</w:t>
            </w:r>
          </w:p>
        </w:tc>
        <w:tc>
          <w:tcPr>
            <w:tcW w:w="2372" w:type="dxa"/>
            <w:vAlign w:val="center"/>
          </w:tcPr>
          <w:p w14:paraId="5B9F5195" w14:textId="77777777" w:rsidR="00FB1B73" w:rsidRDefault="00FB1B73" w:rsidP="000203B3">
            <w:pPr>
              <w:jc w:val="center"/>
              <w:rPr>
                <w:sz w:val="20"/>
              </w:rPr>
            </w:pPr>
            <w:r>
              <w:rPr>
                <w:sz w:val="20"/>
              </w:rPr>
              <w:t>Unlimited</w:t>
            </w:r>
          </w:p>
        </w:tc>
        <w:tc>
          <w:tcPr>
            <w:tcW w:w="2460" w:type="dxa"/>
            <w:vAlign w:val="center"/>
          </w:tcPr>
          <w:p w14:paraId="0A09AC48" w14:textId="77777777" w:rsidR="00FB1B73" w:rsidRDefault="00FB1B73" w:rsidP="000203B3">
            <w:pPr>
              <w:jc w:val="center"/>
              <w:rPr>
                <w:sz w:val="20"/>
              </w:rPr>
            </w:pPr>
            <w:r>
              <w:rPr>
                <w:sz w:val="20"/>
              </w:rPr>
              <w:t>HKD 0</w:t>
            </w:r>
          </w:p>
        </w:tc>
      </w:tr>
      <w:tr w:rsidR="00FB1B73" w:rsidRPr="008B23F4" w14:paraId="12B174FD" w14:textId="77777777" w:rsidTr="000203B3">
        <w:trPr>
          <w:trHeight w:val="432"/>
          <w:jc w:val="center"/>
        </w:trPr>
        <w:tc>
          <w:tcPr>
            <w:tcW w:w="1615" w:type="dxa"/>
            <w:vMerge w:val="restart"/>
            <w:vAlign w:val="center"/>
          </w:tcPr>
          <w:p w14:paraId="4759DE56" w14:textId="77777777" w:rsidR="00FB1B73" w:rsidRPr="006A0575" w:rsidRDefault="00FB1B73" w:rsidP="000203B3">
            <w:pPr>
              <w:tabs>
                <w:tab w:val="left" w:pos="1237"/>
              </w:tabs>
              <w:jc w:val="center"/>
              <w:rPr>
                <w:b/>
                <w:sz w:val="20"/>
              </w:rPr>
            </w:pPr>
            <w:r>
              <w:rPr>
                <w:b/>
                <w:sz w:val="20"/>
              </w:rPr>
              <w:t>“Maker” Limit</w:t>
            </w:r>
          </w:p>
        </w:tc>
        <w:tc>
          <w:tcPr>
            <w:tcW w:w="1621" w:type="dxa"/>
            <w:vAlign w:val="center"/>
          </w:tcPr>
          <w:p w14:paraId="5DB36148" w14:textId="77777777" w:rsidR="00FB1B73" w:rsidRPr="006A0575" w:rsidRDefault="00FB1B73" w:rsidP="000203B3">
            <w:pPr>
              <w:jc w:val="center"/>
              <w:rPr>
                <w:b/>
                <w:sz w:val="20"/>
              </w:rPr>
            </w:pPr>
            <w:r>
              <w:rPr>
                <w:b/>
                <w:sz w:val="20"/>
              </w:rPr>
              <w:t>Default</w:t>
            </w:r>
          </w:p>
        </w:tc>
        <w:tc>
          <w:tcPr>
            <w:tcW w:w="2391" w:type="dxa"/>
            <w:vAlign w:val="center"/>
          </w:tcPr>
          <w:p w14:paraId="45A7F168" w14:textId="77777777" w:rsidR="00FB1B73" w:rsidRDefault="00FB1B73" w:rsidP="000203B3">
            <w:pPr>
              <w:jc w:val="center"/>
              <w:rPr>
                <w:sz w:val="20"/>
              </w:rPr>
            </w:pPr>
            <w:r>
              <w:rPr>
                <w:sz w:val="20"/>
              </w:rPr>
              <w:t>Unlimited</w:t>
            </w:r>
          </w:p>
        </w:tc>
        <w:tc>
          <w:tcPr>
            <w:tcW w:w="2372" w:type="dxa"/>
            <w:vAlign w:val="center"/>
          </w:tcPr>
          <w:p w14:paraId="56E4EBFC" w14:textId="77777777" w:rsidR="00FB1B73" w:rsidRDefault="00FB1B73" w:rsidP="000203B3">
            <w:pPr>
              <w:jc w:val="center"/>
              <w:rPr>
                <w:sz w:val="20"/>
              </w:rPr>
            </w:pPr>
            <w:r>
              <w:rPr>
                <w:sz w:val="20"/>
              </w:rPr>
              <w:t>HKD 0</w:t>
            </w:r>
          </w:p>
        </w:tc>
        <w:tc>
          <w:tcPr>
            <w:tcW w:w="2460" w:type="dxa"/>
            <w:vAlign w:val="center"/>
          </w:tcPr>
          <w:p w14:paraId="273E0E25" w14:textId="77777777" w:rsidR="00FB1B73" w:rsidRDefault="00FB1B73" w:rsidP="000203B3">
            <w:pPr>
              <w:jc w:val="center"/>
              <w:rPr>
                <w:sz w:val="20"/>
              </w:rPr>
            </w:pPr>
            <w:r>
              <w:rPr>
                <w:sz w:val="20"/>
              </w:rPr>
              <w:t>HKD 0</w:t>
            </w:r>
          </w:p>
        </w:tc>
      </w:tr>
      <w:tr w:rsidR="00FB1B73" w:rsidRPr="008B23F4" w14:paraId="3CEB8574" w14:textId="77777777" w:rsidTr="000203B3">
        <w:trPr>
          <w:trHeight w:val="432"/>
          <w:jc w:val="center"/>
        </w:trPr>
        <w:tc>
          <w:tcPr>
            <w:tcW w:w="1615" w:type="dxa"/>
            <w:vMerge/>
            <w:vAlign w:val="center"/>
          </w:tcPr>
          <w:p w14:paraId="3CE1D5B1" w14:textId="77777777" w:rsidR="00FB1B73" w:rsidRPr="006A0575" w:rsidRDefault="00FB1B73" w:rsidP="000203B3">
            <w:pPr>
              <w:jc w:val="center"/>
              <w:rPr>
                <w:b/>
                <w:sz w:val="20"/>
              </w:rPr>
            </w:pPr>
          </w:p>
        </w:tc>
        <w:tc>
          <w:tcPr>
            <w:tcW w:w="1621" w:type="dxa"/>
            <w:vAlign w:val="center"/>
          </w:tcPr>
          <w:p w14:paraId="3ECFC197" w14:textId="77777777" w:rsidR="00FB1B73" w:rsidRPr="006A0575" w:rsidRDefault="00FB1B73" w:rsidP="000203B3">
            <w:pPr>
              <w:jc w:val="center"/>
              <w:rPr>
                <w:b/>
                <w:sz w:val="20"/>
              </w:rPr>
            </w:pPr>
            <w:r>
              <w:rPr>
                <w:b/>
                <w:sz w:val="20"/>
              </w:rPr>
              <w:t>Max</w:t>
            </w:r>
          </w:p>
        </w:tc>
        <w:tc>
          <w:tcPr>
            <w:tcW w:w="2391" w:type="dxa"/>
            <w:vAlign w:val="center"/>
          </w:tcPr>
          <w:p w14:paraId="434292F9" w14:textId="77777777" w:rsidR="00FB1B73" w:rsidRDefault="00FB1B73" w:rsidP="000203B3">
            <w:pPr>
              <w:jc w:val="center"/>
              <w:rPr>
                <w:sz w:val="20"/>
              </w:rPr>
            </w:pPr>
            <w:r>
              <w:rPr>
                <w:sz w:val="20"/>
              </w:rPr>
              <w:t>Unlimited</w:t>
            </w:r>
          </w:p>
        </w:tc>
        <w:tc>
          <w:tcPr>
            <w:tcW w:w="2372" w:type="dxa"/>
            <w:vAlign w:val="center"/>
          </w:tcPr>
          <w:p w14:paraId="6C0D417B" w14:textId="77777777" w:rsidR="00FB1B73" w:rsidRDefault="00FB1B73" w:rsidP="000203B3">
            <w:pPr>
              <w:jc w:val="center"/>
              <w:rPr>
                <w:sz w:val="20"/>
              </w:rPr>
            </w:pPr>
            <w:r>
              <w:rPr>
                <w:sz w:val="20"/>
              </w:rPr>
              <w:t>Unlimited</w:t>
            </w:r>
          </w:p>
        </w:tc>
        <w:tc>
          <w:tcPr>
            <w:tcW w:w="2460" w:type="dxa"/>
            <w:vAlign w:val="center"/>
          </w:tcPr>
          <w:p w14:paraId="53960285" w14:textId="77777777" w:rsidR="00FB1B73" w:rsidRDefault="00FB1B73" w:rsidP="000203B3">
            <w:pPr>
              <w:jc w:val="center"/>
              <w:rPr>
                <w:sz w:val="20"/>
              </w:rPr>
            </w:pPr>
            <w:r>
              <w:rPr>
                <w:sz w:val="20"/>
              </w:rPr>
              <w:t>Unlimited</w:t>
            </w:r>
          </w:p>
        </w:tc>
      </w:tr>
      <w:tr w:rsidR="00FB1B73" w:rsidRPr="008B23F4" w14:paraId="691DEB4D" w14:textId="77777777" w:rsidTr="000203B3">
        <w:trPr>
          <w:trHeight w:val="432"/>
          <w:jc w:val="center"/>
        </w:trPr>
        <w:tc>
          <w:tcPr>
            <w:tcW w:w="3236" w:type="dxa"/>
            <w:gridSpan w:val="2"/>
            <w:vMerge w:val="restart"/>
            <w:vAlign w:val="center"/>
          </w:tcPr>
          <w:p w14:paraId="326B8484" w14:textId="77777777" w:rsidR="00FB1B73" w:rsidRPr="006A0575" w:rsidRDefault="00FB1B73" w:rsidP="000203B3">
            <w:pPr>
              <w:jc w:val="center"/>
              <w:rPr>
                <w:b/>
                <w:sz w:val="20"/>
              </w:rPr>
            </w:pPr>
            <w:r w:rsidRPr="006A0575">
              <w:rPr>
                <w:b/>
                <w:sz w:val="20"/>
              </w:rPr>
              <w:t>2FA support</w:t>
            </w:r>
          </w:p>
        </w:tc>
        <w:tc>
          <w:tcPr>
            <w:tcW w:w="2391" w:type="dxa"/>
            <w:vAlign w:val="center"/>
          </w:tcPr>
          <w:p w14:paraId="61C77978" w14:textId="77777777" w:rsidR="00FB1B73" w:rsidRDefault="00FB1B73" w:rsidP="000203B3">
            <w:pPr>
              <w:jc w:val="center"/>
              <w:rPr>
                <w:sz w:val="20"/>
              </w:rPr>
            </w:pPr>
            <w:r>
              <w:rPr>
                <w:sz w:val="20"/>
              </w:rPr>
              <w:t>Existing users: Hard Token</w:t>
            </w:r>
          </w:p>
          <w:p w14:paraId="3C8BCF4E" w14:textId="77777777" w:rsidR="00FB1B73" w:rsidRPr="008B23F4" w:rsidRDefault="00FB1B73" w:rsidP="000203B3">
            <w:pPr>
              <w:jc w:val="center"/>
              <w:rPr>
                <w:sz w:val="20"/>
              </w:rPr>
            </w:pPr>
            <w:r>
              <w:rPr>
                <w:sz w:val="20"/>
              </w:rPr>
              <w:t>New users: Soft Token</w:t>
            </w:r>
          </w:p>
        </w:tc>
        <w:tc>
          <w:tcPr>
            <w:tcW w:w="2372" w:type="dxa"/>
            <w:vAlign w:val="center"/>
          </w:tcPr>
          <w:p w14:paraId="5A9CAD97" w14:textId="77777777" w:rsidR="00FB1B73" w:rsidRDefault="00FB1B73" w:rsidP="000203B3">
            <w:pPr>
              <w:jc w:val="center"/>
              <w:rPr>
                <w:sz w:val="20"/>
              </w:rPr>
            </w:pPr>
            <w:r>
              <w:rPr>
                <w:sz w:val="20"/>
              </w:rPr>
              <w:t>Existing users: Hard Token</w:t>
            </w:r>
          </w:p>
          <w:p w14:paraId="47BC53EB" w14:textId="77777777" w:rsidR="00FB1B73" w:rsidRPr="008B23F4" w:rsidRDefault="00FB1B73" w:rsidP="000203B3">
            <w:pPr>
              <w:jc w:val="center"/>
              <w:rPr>
                <w:sz w:val="20"/>
              </w:rPr>
            </w:pPr>
            <w:r>
              <w:rPr>
                <w:sz w:val="20"/>
              </w:rPr>
              <w:t>New users: Soft Token</w:t>
            </w:r>
          </w:p>
        </w:tc>
        <w:tc>
          <w:tcPr>
            <w:tcW w:w="2460" w:type="dxa"/>
            <w:vAlign w:val="center"/>
          </w:tcPr>
          <w:p w14:paraId="1EEC44F3" w14:textId="77777777" w:rsidR="00FB1B73" w:rsidRPr="008B23F4" w:rsidRDefault="00FB1B73" w:rsidP="000203B3">
            <w:pPr>
              <w:jc w:val="center"/>
              <w:rPr>
                <w:sz w:val="20"/>
              </w:rPr>
            </w:pPr>
            <w:r>
              <w:rPr>
                <w:sz w:val="20"/>
              </w:rPr>
              <w:t>Soft Token</w:t>
            </w:r>
          </w:p>
        </w:tc>
      </w:tr>
      <w:tr w:rsidR="00FB1B73" w:rsidRPr="008B23F4" w14:paraId="1665FFC8" w14:textId="77777777" w:rsidTr="000203B3">
        <w:trPr>
          <w:trHeight w:val="432"/>
          <w:jc w:val="center"/>
        </w:trPr>
        <w:tc>
          <w:tcPr>
            <w:tcW w:w="3236" w:type="dxa"/>
            <w:gridSpan w:val="2"/>
            <w:vMerge/>
            <w:vAlign w:val="center"/>
          </w:tcPr>
          <w:p w14:paraId="3BD8DEB0" w14:textId="77777777" w:rsidR="00FB1B73" w:rsidRPr="006A0575" w:rsidRDefault="00FB1B73" w:rsidP="000203B3">
            <w:pPr>
              <w:jc w:val="center"/>
              <w:rPr>
                <w:b/>
                <w:sz w:val="20"/>
              </w:rPr>
            </w:pPr>
          </w:p>
        </w:tc>
        <w:tc>
          <w:tcPr>
            <w:tcW w:w="4763" w:type="dxa"/>
            <w:gridSpan w:val="2"/>
            <w:vAlign w:val="center"/>
          </w:tcPr>
          <w:p w14:paraId="09E3C721" w14:textId="77777777" w:rsidR="00FB1B73" w:rsidRDefault="00FB1B73" w:rsidP="002B355F">
            <w:pPr>
              <w:pStyle w:val="ListParagraph"/>
              <w:numPr>
                <w:ilvl w:val="0"/>
                <w:numId w:val="16"/>
              </w:numPr>
              <w:suppressAutoHyphens w:val="0"/>
              <w:ind w:left="348"/>
              <w:contextualSpacing/>
              <w:rPr>
                <w:sz w:val="20"/>
              </w:rPr>
            </w:pPr>
            <w:r>
              <w:rPr>
                <w:sz w:val="20"/>
              </w:rPr>
              <w:t>Perform high risk transactions</w:t>
            </w:r>
          </w:p>
          <w:p w14:paraId="025AF184" w14:textId="77777777" w:rsidR="00FB1B73" w:rsidRDefault="00FB1B73" w:rsidP="002B355F">
            <w:pPr>
              <w:pStyle w:val="ListParagraph"/>
              <w:numPr>
                <w:ilvl w:val="0"/>
                <w:numId w:val="16"/>
              </w:numPr>
              <w:suppressAutoHyphens w:val="0"/>
              <w:ind w:left="348"/>
              <w:contextualSpacing/>
              <w:rPr>
                <w:sz w:val="20"/>
              </w:rPr>
            </w:pPr>
            <w:r w:rsidRPr="00C65D92">
              <w:rPr>
                <w:sz w:val="20"/>
              </w:rPr>
              <w:t>Approve trans</w:t>
            </w:r>
            <w:r>
              <w:rPr>
                <w:sz w:val="20"/>
              </w:rPr>
              <w:t>actions submitted by Maker Role</w:t>
            </w:r>
          </w:p>
        </w:tc>
        <w:tc>
          <w:tcPr>
            <w:tcW w:w="2460" w:type="dxa"/>
            <w:vAlign w:val="center"/>
          </w:tcPr>
          <w:p w14:paraId="75F01517" w14:textId="77777777" w:rsidR="00FB1B73" w:rsidRPr="00C65D92" w:rsidRDefault="00FB1B73" w:rsidP="002B355F">
            <w:pPr>
              <w:pStyle w:val="ListParagraph"/>
              <w:numPr>
                <w:ilvl w:val="0"/>
                <w:numId w:val="16"/>
              </w:numPr>
              <w:suppressAutoHyphens w:val="0"/>
              <w:ind w:left="348"/>
              <w:contextualSpacing/>
              <w:rPr>
                <w:sz w:val="20"/>
              </w:rPr>
            </w:pPr>
            <w:r>
              <w:rPr>
                <w:sz w:val="20"/>
              </w:rPr>
              <w:t>Perform high risk transactions</w:t>
            </w:r>
          </w:p>
        </w:tc>
      </w:tr>
      <w:tr w:rsidR="00FB1B73" w:rsidRPr="008B23F4" w14:paraId="300E9C4C" w14:textId="77777777" w:rsidTr="000203B3">
        <w:trPr>
          <w:trHeight w:val="432"/>
          <w:jc w:val="center"/>
        </w:trPr>
        <w:tc>
          <w:tcPr>
            <w:tcW w:w="3236" w:type="dxa"/>
            <w:gridSpan w:val="2"/>
            <w:vAlign w:val="center"/>
          </w:tcPr>
          <w:p w14:paraId="62125FC4" w14:textId="77777777" w:rsidR="00FB1B73" w:rsidRPr="006A0575" w:rsidRDefault="00FB1B73" w:rsidP="000203B3">
            <w:pPr>
              <w:jc w:val="center"/>
              <w:rPr>
                <w:b/>
                <w:sz w:val="20"/>
              </w:rPr>
            </w:pPr>
            <w:r w:rsidRPr="006A0575">
              <w:rPr>
                <w:b/>
                <w:sz w:val="20"/>
              </w:rPr>
              <w:t>SMS OTP</w:t>
            </w:r>
          </w:p>
        </w:tc>
        <w:tc>
          <w:tcPr>
            <w:tcW w:w="7223" w:type="dxa"/>
            <w:gridSpan w:val="3"/>
            <w:vAlign w:val="center"/>
          </w:tcPr>
          <w:p w14:paraId="75F0C04F" w14:textId="77777777" w:rsidR="00FB1B73" w:rsidRPr="0076094D" w:rsidRDefault="00FB1B73" w:rsidP="000203B3">
            <w:pPr>
              <w:jc w:val="center"/>
              <w:rPr>
                <w:sz w:val="20"/>
              </w:rPr>
            </w:pPr>
            <w:r>
              <w:rPr>
                <w:sz w:val="20"/>
              </w:rPr>
              <w:t>Only self-account related SMS OTP will be received by user</w:t>
            </w:r>
          </w:p>
        </w:tc>
      </w:tr>
      <w:tr w:rsidR="00FB1B73" w:rsidRPr="008B23F4" w14:paraId="13DD5523" w14:textId="77777777" w:rsidTr="000203B3">
        <w:trPr>
          <w:trHeight w:val="432"/>
          <w:jc w:val="center"/>
        </w:trPr>
        <w:tc>
          <w:tcPr>
            <w:tcW w:w="3236" w:type="dxa"/>
            <w:gridSpan w:val="2"/>
            <w:vAlign w:val="center"/>
          </w:tcPr>
          <w:p w14:paraId="3B8EE45B" w14:textId="77777777" w:rsidR="00FB1B73" w:rsidRPr="006A0575" w:rsidRDefault="00FB1B73" w:rsidP="000203B3">
            <w:pPr>
              <w:jc w:val="center"/>
              <w:rPr>
                <w:b/>
                <w:sz w:val="20"/>
              </w:rPr>
            </w:pPr>
            <w:r w:rsidRPr="006A0575">
              <w:rPr>
                <w:b/>
                <w:sz w:val="20"/>
              </w:rPr>
              <w:t>Customer Notifications</w:t>
            </w:r>
          </w:p>
        </w:tc>
        <w:tc>
          <w:tcPr>
            <w:tcW w:w="2391" w:type="dxa"/>
            <w:vAlign w:val="center"/>
          </w:tcPr>
          <w:p w14:paraId="73DB3B3E" w14:textId="77777777" w:rsidR="00FB1B73" w:rsidRPr="0076094D" w:rsidRDefault="00FB1B73" w:rsidP="000203B3">
            <w:pPr>
              <w:jc w:val="both"/>
              <w:rPr>
                <w:sz w:val="20"/>
              </w:rPr>
            </w:pPr>
            <w:r>
              <w:rPr>
                <w:sz w:val="20"/>
              </w:rPr>
              <w:t>Receive all notifications of the BIB account</w:t>
            </w:r>
          </w:p>
        </w:tc>
        <w:tc>
          <w:tcPr>
            <w:tcW w:w="4832" w:type="dxa"/>
            <w:gridSpan w:val="2"/>
            <w:vAlign w:val="center"/>
          </w:tcPr>
          <w:p w14:paraId="3C7C9E9A" w14:textId="77777777" w:rsidR="00FB1B73" w:rsidRPr="0076094D" w:rsidRDefault="00FB1B73" w:rsidP="000203B3">
            <w:pPr>
              <w:rPr>
                <w:sz w:val="20"/>
              </w:rPr>
            </w:pPr>
            <w:r>
              <w:rPr>
                <w:sz w:val="20"/>
              </w:rPr>
              <w:t>Only self-account related notifications will be received by user</w:t>
            </w:r>
          </w:p>
        </w:tc>
      </w:tr>
    </w:tbl>
    <w:p w14:paraId="77DE4959" w14:textId="77777777" w:rsidR="00FB1B73" w:rsidRDefault="00FB1B73" w:rsidP="00671AFB">
      <w:pPr>
        <w:pStyle w:val="ListParagraph"/>
        <w:jc w:val="both"/>
      </w:pPr>
    </w:p>
    <w:p w14:paraId="74985D6E" w14:textId="77777777" w:rsidR="00ED4348" w:rsidRDefault="00ED4348" w:rsidP="00ED4348">
      <w:pPr>
        <w:pStyle w:val="ListParagraph"/>
        <w:jc w:val="both"/>
      </w:pPr>
    </w:p>
    <w:p w14:paraId="57121EFF" w14:textId="4AA06C87" w:rsidR="00543C24" w:rsidRDefault="00DA3865" w:rsidP="002B355F">
      <w:pPr>
        <w:pStyle w:val="ListParagraph"/>
        <w:numPr>
          <w:ilvl w:val="0"/>
          <w:numId w:val="6"/>
        </w:numPr>
        <w:jc w:val="both"/>
      </w:pPr>
      <w:r>
        <w:t>Two Management Control Types</w:t>
      </w:r>
    </w:p>
    <w:p w14:paraId="352EB866" w14:textId="54346BCA" w:rsidR="00DA3865" w:rsidRDefault="005B1D3F" w:rsidP="002B355F">
      <w:pPr>
        <w:pStyle w:val="ListParagraph"/>
        <w:numPr>
          <w:ilvl w:val="1"/>
          <w:numId w:val="6"/>
        </w:numPr>
        <w:jc w:val="both"/>
      </w:pPr>
      <w:r>
        <w:t xml:space="preserve">Primary User - </w:t>
      </w:r>
      <w:r w:rsidR="00DA3865">
        <w:t>Single Management Control (Single User Package 1+0) (A</w:t>
      </w:r>
      <w:r w:rsidR="00B0695D">
        <w:t>S</w:t>
      </w:r>
      <w:r w:rsidR="00DA3865">
        <w:t>-</w:t>
      </w:r>
      <w:r w:rsidR="00B0695D">
        <w:t>IS</w:t>
      </w:r>
      <w:r w:rsidR="00DA3865">
        <w:t xml:space="preserve"> current BAU</w:t>
      </w:r>
      <w:r w:rsidR="00B0695D">
        <w:t xml:space="preserve"> practice</w:t>
      </w:r>
      <w:r w:rsidR="00DA3865">
        <w:t>)</w:t>
      </w:r>
    </w:p>
    <w:p w14:paraId="38F1F952" w14:textId="658F5C19" w:rsidR="00DA3865" w:rsidRDefault="005B1D3F" w:rsidP="002B355F">
      <w:pPr>
        <w:pStyle w:val="ListParagraph"/>
        <w:numPr>
          <w:ilvl w:val="1"/>
          <w:numId w:val="6"/>
        </w:numPr>
        <w:jc w:val="both"/>
      </w:pPr>
      <w:r>
        <w:t xml:space="preserve">General User &amp; PPTA User - </w:t>
      </w:r>
      <w:r w:rsidR="00DA3865">
        <w:t>Dual Management Control (Multiple User Package 1+</w:t>
      </w:r>
      <w:r>
        <w:t xml:space="preserve"> g + </w:t>
      </w:r>
      <w:r w:rsidR="00DA3865">
        <w:t>n)</w:t>
      </w:r>
      <w:r>
        <w:t xml:space="preserve"> where g + n is less than or equal to 20</w:t>
      </w:r>
    </w:p>
    <w:p w14:paraId="47CD0F69" w14:textId="044CF83F" w:rsidR="00726BFC" w:rsidRDefault="00726BFC" w:rsidP="002B355F">
      <w:pPr>
        <w:pStyle w:val="ListParagraph"/>
        <w:numPr>
          <w:ilvl w:val="1"/>
          <w:numId w:val="6"/>
        </w:numPr>
        <w:jc w:val="both"/>
      </w:pPr>
      <w:r>
        <w:t>Maximum number of General User is 20 while General User and PPTA user will share a total user limit of 20 for each BIB account</w:t>
      </w:r>
    </w:p>
    <w:p w14:paraId="5DB0F82E" w14:textId="723058A9" w:rsidR="00C45C23" w:rsidRDefault="00C45C23" w:rsidP="00C45C23">
      <w:pPr>
        <w:pStyle w:val="ListParagraph"/>
        <w:jc w:val="both"/>
      </w:pPr>
    </w:p>
    <w:p w14:paraId="52685F1B" w14:textId="5CD1AB6E" w:rsidR="00C45C23" w:rsidRDefault="00C45C23" w:rsidP="00C45C23">
      <w:pPr>
        <w:pStyle w:val="ListParagraph"/>
        <w:jc w:val="both"/>
      </w:pPr>
      <w:r>
        <w:t>Existing business customers will remain using single login account (Package 1+0) to handle the bank business account without any action, or user can choose to apply multiple user package 1+</w:t>
      </w:r>
      <w:r w:rsidR="005B1D3F">
        <w:t>g+</w:t>
      </w:r>
      <w:r>
        <w:t xml:space="preserve">n right away by adding new up to </w:t>
      </w:r>
      <w:r w:rsidR="005B1D3F">
        <w:t>g + n</w:t>
      </w:r>
      <w:r>
        <w:t xml:space="preserve"> </w:t>
      </w:r>
      <w:r w:rsidR="008F537F">
        <w:t>General User</w:t>
      </w:r>
      <w:r>
        <w:t>s (who should be registered as authorized signatory of the company)</w:t>
      </w:r>
      <w:r w:rsidR="005B1D3F">
        <w:t xml:space="preserve"> and PPTA users.</w:t>
      </w:r>
    </w:p>
    <w:p w14:paraId="09157457" w14:textId="77777777" w:rsidR="00C45C23" w:rsidRDefault="00C45C23" w:rsidP="00C45C23">
      <w:pPr>
        <w:pStyle w:val="ListParagraph"/>
        <w:jc w:val="both"/>
      </w:pPr>
    </w:p>
    <w:p w14:paraId="171CE5CE" w14:textId="11B9DDDA" w:rsidR="00C45C23" w:rsidRDefault="00C45C23" w:rsidP="00C45C23">
      <w:pPr>
        <w:pStyle w:val="ListParagraph"/>
        <w:jc w:val="both"/>
      </w:pPr>
      <w:r>
        <w:lastRenderedPageBreak/>
        <w:t xml:space="preserve">New-to-bank business customers will also </w:t>
      </w:r>
      <w:r w:rsidR="00B0695D">
        <w:t xml:space="preserve">be </w:t>
      </w:r>
      <w:r>
        <w:t>require</w:t>
      </w:r>
      <w:r w:rsidR="00B0695D">
        <w:t>d</w:t>
      </w:r>
      <w:r w:rsidR="00C224A5">
        <w:t xml:space="preserve"> </w:t>
      </w:r>
      <w:r w:rsidR="00B0695D">
        <w:t xml:space="preserve">of </w:t>
      </w:r>
      <w:r w:rsidR="00C224A5">
        <w:t>new BIB login account</w:t>
      </w:r>
      <w:r w:rsidR="00B0695D">
        <w:t xml:space="preserve"> registration</w:t>
      </w:r>
      <w:r w:rsidR="00C224A5">
        <w:t xml:space="preserve">, the BIB account opening process is same as in BAU, this BIB login account is the primary user account. There is </w:t>
      </w:r>
      <w:r w:rsidR="00B0695D">
        <w:t xml:space="preserve">a </w:t>
      </w:r>
      <w:r w:rsidR="00C224A5">
        <w:t>new page flow in B</w:t>
      </w:r>
      <w:r w:rsidR="00B0695D">
        <w:t xml:space="preserve">ack </w:t>
      </w:r>
      <w:r w:rsidR="00C224A5">
        <w:t>O</w:t>
      </w:r>
      <w:r w:rsidR="00B0695D">
        <w:t>ffice (BO) application</w:t>
      </w:r>
      <w:r w:rsidR="00C224A5">
        <w:t xml:space="preserve"> to provide </w:t>
      </w:r>
      <w:r w:rsidR="008F537F">
        <w:t>General User</w:t>
      </w:r>
      <w:r w:rsidR="00C224A5">
        <w:t xml:space="preserve"> account opening for th</w:t>
      </w:r>
      <w:r w:rsidR="00B0695D">
        <w:t xml:space="preserve">e </w:t>
      </w:r>
      <w:r w:rsidR="00C224A5">
        <w:t>company.</w:t>
      </w:r>
    </w:p>
    <w:p w14:paraId="43C63E7C" w14:textId="77777777" w:rsidR="00C45C23" w:rsidRDefault="00C45C23" w:rsidP="00C45C23">
      <w:pPr>
        <w:pStyle w:val="ListParagraph"/>
        <w:jc w:val="both"/>
      </w:pPr>
    </w:p>
    <w:p w14:paraId="4097F652" w14:textId="77777777" w:rsidR="005E05FB" w:rsidRDefault="005E05FB" w:rsidP="005E05FB">
      <w:pPr>
        <w:jc w:val="both"/>
      </w:pPr>
    </w:p>
    <w:p w14:paraId="6147A5BC" w14:textId="5217935E" w:rsidR="00DA3865" w:rsidRDefault="00DA3865" w:rsidP="002B355F">
      <w:pPr>
        <w:pStyle w:val="ListParagraph"/>
        <w:numPr>
          <w:ilvl w:val="0"/>
          <w:numId w:val="6"/>
        </w:numPr>
        <w:jc w:val="both"/>
      </w:pPr>
      <w:r>
        <w:t>Introduce Roles</w:t>
      </w:r>
    </w:p>
    <w:p w14:paraId="19C736CA" w14:textId="3397C65E" w:rsidR="00C224A5" w:rsidRDefault="00C224A5" w:rsidP="00C224A5">
      <w:pPr>
        <w:pStyle w:val="ListParagraph"/>
        <w:jc w:val="both"/>
      </w:pPr>
      <w:r>
        <w:t>There are abstract roles defined as follows, the role assignment is by definition and in no way to manage role assignment at runtime.</w:t>
      </w:r>
    </w:p>
    <w:p w14:paraId="07A77927" w14:textId="77777777" w:rsidR="00C224A5" w:rsidRDefault="00C224A5" w:rsidP="00C224A5">
      <w:pPr>
        <w:pStyle w:val="ListParagraph"/>
        <w:jc w:val="both"/>
      </w:pPr>
    </w:p>
    <w:p w14:paraId="307C26AF" w14:textId="195435DD" w:rsidR="00DA3865" w:rsidRDefault="00DA3865" w:rsidP="002B355F">
      <w:pPr>
        <w:pStyle w:val="ListParagraph"/>
        <w:numPr>
          <w:ilvl w:val="1"/>
          <w:numId w:val="6"/>
        </w:numPr>
        <w:jc w:val="both"/>
      </w:pPr>
      <w:r>
        <w:t>Admin Role</w:t>
      </w:r>
    </w:p>
    <w:p w14:paraId="4EA30F50" w14:textId="67EB6DC1" w:rsidR="00DA3865" w:rsidRDefault="00DA3865" w:rsidP="002B355F">
      <w:pPr>
        <w:pStyle w:val="ListParagraph"/>
        <w:numPr>
          <w:ilvl w:val="1"/>
          <w:numId w:val="6"/>
        </w:numPr>
        <w:jc w:val="both"/>
      </w:pPr>
      <w:r>
        <w:t>Checker Role</w:t>
      </w:r>
    </w:p>
    <w:p w14:paraId="74DC129E" w14:textId="60A26939" w:rsidR="00C224A5" w:rsidRDefault="00DA3865" w:rsidP="002B355F">
      <w:pPr>
        <w:pStyle w:val="ListParagraph"/>
        <w:numPr>
          <w:ilvl w:val="1"/>
          <w:numId w:val="6"/>
        </w:numPr>
        <w:jc w:val="both"/>
      </w:pPr>
      <w:r>
        <w:t>Maker Role</w:t>
      </w:r>
    </w:p>
    <w:p w14:paraId="51AB89B2" w14:textId="6F6A2E35" w:rsidR="00863F3A" w:rsidRDefault="00863F3A" w:rsidP="002B355F">
      <w:pPr>
        <w:pStyle w:val="ListParagraph"/>
        <w:numPr>
          <w:ilvl w:val="1"/>
          <w:numId w:val="6"/>
        </w:numPr>
        <w:jc w:val="both"/>
      </w:pPr>
      <w:r>
        <w:t>Enquiry Role</w:t>
      </w:r>
    </w:p>
    <w:p w14:paraId="50EC8B54" w14:textId="674C6984" w:rsidR="00C224A5" w:rsidRDefault="00C224A5" w:rsidP="00C224A5">
      <w:pPr>
        <w:pStyle w:val="ListParagraph"/>
        <w:jc w:val="both"/>
      </w:pPr>
    </w:p>
    <w:p w14:paraId="45DB0096" w14:textId="79BB5C1D" w:rsidR="001A6A33" w:rsidRDefault="00C224A5" w:rsidP="00B42DFD">
      <w:pPr>
        <w:pStyle w:val="ListParagraph"/>
        <w:jc w:val="both"/>
      </w:pPr>
      <w:r>
        <w:t>Primary users have Admin Role</w:t>
      </w:r>
      <w:r w:rsidR="00B42DFD">
        <w:rPr>
          <w:lang w:val="x-none"/>
        </w:rPr>
        <w:t>，</w:t>
      </w:r>
      <w:r w:rsidR="00B42DFD">
        <w:t xml:space="preserve">Maker &amp; </w:t>
      </w:r>
      <w:r>
        <w:t>Checker Role</w:t>
      </w:r>
      <w:r w:rsidR="00B42DFD">
        <w:t xml:space="preserve"> and Enquiry Role</w:t>
      </w:r>
      <w:r>
        <w:t>.</w:t>
      </w:r>
      <w:r w:rsidR="00B42DFD">
        <w:t xml:space="preserve"> </w:t>
      </w:r>
      <w:r w:rsidR="001A6A33">
        <w:t>Primary users can perform all query and transaction functions as in BAU.</w:t>
      </w:r>
    </w:p>
    <w:p w14:paraId="33091A7E" w14:textId="77777777" w:rsidR="00B42DFD" w:rsidRDefault="00B42DFD" w:rsidP="00C224A5">
      <w:pPr>
        <w:pStyle w:val="ListParagraph"/>
        <w:jc w:val="both"/>
      </w:pPr>
    </w:p>
    <w:p w14:paraId="01FDFC0F" w14:textId="6378FA60" w:rsidR="00B42DFD" w:rsidRDefault="008F537F" w:rsidP="00B42DFD">
      <w:pPr>
        <w:pStyle w:val="ListParagraph"/>
        <w:jc w:val="both"/>
      </w:pPr>
      <w:r>
        <w:t>General User</w:t>
      </w:r>
      <w:r w:rsidR="00C224A5">
        <w:t xml:space="preserve">s </w:t>
      </w:r>
      <w:r w:rsidR="00B42DFD">
        <w:t>shall be enhanced to</w:t>
      </w:r>
      <w:r w:rsidR="00C224A5">
        <w:t xml:space="preserve"> have Maker Role</w:t>
      </w:r>
      <w:r w:rsidR="00B42DFD">
        <w:t xml:space="preserve"> and Checker Role while PPTA Users have Enquiry Role and Maker Role.</w:t>
      </w:r>
    </w:p>
    <w:p w14:paraId="7D00D5E1" w14:textId="432AEE08" w:rsidR="001A6A33" w:rsidRDefault="001A6A33" w:rsidP="00C224A5">
      <w:pPr>
        <w:pStyle w:val="ListParagraph"/>
        <w:jc w:val="both"/>
      </w:pPr>
    </w:p>
    <w:tbl>
      <w:tblPr>
        <w:tblStyle w:val="TableGrid"/>
        <w:tblW w:w="0" w:type="auto"/>
        <w:tblInd w:w="720" w:type="dxa"/>
        <w:tblLook w:val="04A0" w:firstRow="1" w:lastRow="0" w:firstColumn="1" w:lastColumn="0" w:noHBand="0" w:noVBand="1"/>
      </w:tblPr>
      <w:tblGrid>
        <w:gridCol w:w="1275"/>
        <w:gridCol w:w="1600"/>
        <w:gridCol w:w="5035"/>
      </w:tblGrid>
      <w:tr w:rsidR="007B3D37" w:rsidRPr="001A6A33" w14:paraId="456A5554" w14:textId="77777777" w:rsidTr="00AF7915">
        <w:tc>
          <w:tcPr>
            <w:tcW w:w="1275" w:type="dxa"/>
            <w:shd w:val="pct20" w:color="auto" w:fill="auto"/>
          </w:tcPr>
          <w:p w14:paraId="0DA4DA3E" w14:textId="519C7997" w:rsidR="007B3D37" w:rsidRPr="001A6A33" w:rsidRDefault="007B3D37" w:rsidP="00C224A5">
            <w:pPr>
              <w:pStyle w:val="ListParagraph"/>
              <w:ind w:left="0"/>
              <w:jc w:val="both"/>
              <w:rPr>
                <w:b/>
              </w:rPr>
            </w:pPr>
            <w:r w:rsidRPr="001A6A33">
              <w:rPr>
                <w:b/>
              </w:rPr>
              <w:t>Role</w:t>
            </w:r>
          </w:p>
        </w:tc>
        <w:tc>
          <w:tcPr>
            <w:tcW w:w="1600" w:type="dxa"/>
            <w:shd w:val="pct20" w:color="auto" w:fill="auto"/>
          </w:tcPr>
          <w:p w14:paraId="168BDB66" w14:textId="5D824049" w:rsidR="007B3D37" w:rsidRPr="001A6A33" w:rsidRDefault="007B3D37" w:rsidP="00C224A5">
            <w:pPr>
              <w:pStyle w:val="ListParagraph"/>
              <w:ind w:left="0"/>
              <w:jc w:val="both"/>
              <w:rPr>
                <w:b/>
              </w:rPr>
            </w:pPr>
            <w:r>
              <w:rPr>
                <w:b/>
              </w:rPr>
              <w:t>Capability</w:t>
            </w:r>
          </w:p>
        </w:tc>
        <w:tc>
          <w:tcPr>
            <w:tcW w:w="5035" w:type="dxa"/>
            <w:shd w:val="pct20" w:color="auto" w:fill="auto"/>
          </w:tcPr>
          <w:p w14:paraId="0855249D" w14:textId="041AE33A" w:rsidR="007B3D37" w:rsidRPr="001A6A33" w:rsidRDefault="007B3D37" w:rsidP="00C224A5">
            <w:pPr>
              <w:pStyle w:val="ListParagraph"/>
              <w:ind w:left="0"/>
              <w:jc w:val="both"/>
              <w:rPr>
                <w:b/>
              </w:rPr>
            </w:pPr>
            <w:r w:rsidRPr="001A6A33">
              <w:rPr>
                <w:b/>
              </w:rPr>
              <w:t>Ability</w:t>
            </w:r>
          </w:p>
        </w:tc>
      </w:tr>
      <w:tr w:rsidR="007B3D37" w14:paraId="44B09E9C" w14:textId="77777777" w:rsidTr="00AF7915">
        <w:tc>
          <w:tcPr>
            <w:tcW w:w="2875" w:type="dxa"/>
            <w:gridSpan w:val="2"/>
          </w:tcPr>
          <w:p w14:paraId="77A17603" w14:textId="6BDE0CBF" w:rsidR="007B3D37" w:rsidRDefault="007B3D37" w:rsidP="007B3D37">
            <w:pPr>
              <w:jc w:val="both"/>
            </w:pPr>
            <w:r>
              <w:t>Admin</w:t>
            </w:r>
          </w:p>
        </w:tc>
        <w:tc>
          <w:tcPr>
            <w:tcW w:w="5035" w:type="dxa"/>
          </w:tcPr>
          <w:p w14:paraId="2EBD3B85" w14:textId="0E6C9BCB" w:rsidR="007B3D37" w:rsidRDefault="007B3D37" w:rsidP="002B355F">
            <w:pPr>
              <w:pStyle w:val="ListParagraph"/>
              <w:numPr>
                <w:ilvl w:val="0"/>
                <w:numId w:val="13"/>
              </w:numPr>
              <w:jc w:val="both"/>
            </w:pPr>
            <w:r>
              <w:t>Full functions (Straight through)</w:t>
            </w:r>
          </w:p>
          <w:p w14:paraId="28078CC8" w14:textId="2CAC24B1" w:rsidR="007B3D37" w:rsidRDefault="00863F3A" w:rsidP="002B355F">
            <w:pPr>
              <w:pStyle w:val="ListParagraph"/>
              <w:numPr>
                <w:ilvl w:val="0"/>
                <w:numId w:val="13"/>
              </w:numPr>
              <w:jc w:val="both"/>
            </w:pPr>
            <w:r>
              <w:t>General</w:t>
            </w:r>
            <w:r w:rsidR="007B3D37">
              <w:t xml:space="preserve"> User </w:t>
            </w:r>
            <w:r>
              <w:t xml:space="preserve">&amp; PPTA User </w:t>
            </w:r>
            <w:r w:rsidR="007B3D37">
              <w:t>Management</w:t>
            </w:r>
          </w:p>
        </w:tc>
      </w:tr>
      <w:tr w:rsidR="007B3D37" w14:paraId="416E7118" w14:textId="77777777" w:rsidTr="00AF7915">
        <w:tc>
          <w:tcPr>
            <w:tcW w:w="2875" w:type="dxa"/>
            <w:gridSpan w:val="2"/>
          </w:tcPr>
          <w:p w14:paraId="18163169" w14:textId="786DBEF1" w:rsidR="007B3D37" w:rsidRDefault="007B3D37" w:rsidP="001A6A33">
            <w:pPr>
              <w:pStyle w:val="ListParagraph"/>
              <w:ind w:left="0"/>
              <w:jc w:val="both"/>
            </w:pPr>
            <w:r>
              <w:t>Checker</w:t>
            </w:r>
          </w:p>
        </w:tc>
        <w:tc>
          <w:tcPr>
            <w:tcW w:w="5035" w:type="dxa"/>
          </w:tcPr>
          <w:p w14:paraId="0ED2A0C5" w14:textId="10DC3C8D" w:rsidR="007B3D37" w:rsidRDefault="007B3D37" w:rsidP="002B355F">
            <w:pPr>
              <w:pStyle w:val="ListParagraph"/>
              <w:numPr>
                <w:ilvl w:val="0"/>
                <w:numId w:val="13"/>
              </w:numPr>
              <w:jc w:val="both"/>
            </w:pPr>
            <w:r>
              <w:t>Approver of the maker’s transaction requests</w:t>
            </w:r>
          </w:p>
        </w:tc>
      </w:tr>
      <w:tr w:rsidR="007B3D37" w14:paraId="5DA721E7" w14:textId="77777777" w:rsidTr="00AF7915">
        <w:tc>
          <w:tcPr>
            <w:tcW w:w="1275" w:type="dxa"/>
            <w:vMerge w:val="restart"/>
          </w:tcPr>
          <w:p w14:paraId="44F58328" w14:textId="28F68E25" w:rsidR="007B3D37" w:rsidRDefault="007B3D37" w:rsidP="00C224A5">
            <w:pPr>
              <w:pStyle w:val="ListParagraph"/>
              <w:ind w:left="0"/>
              <w:jc w:val="both"/>
            </w:pPr>
            <w:r>
              <w:t>Maker</w:t>
            </w:r>
          </w:p>
        </w:tc>
        <w:tc>
          <w:tcPr>
            <w:tcW w:w="1600" w:type="dxa"/>
          </w:tcPr>
          <w:p w14:paraId="07FC8C65" w14:textId="1C76DC72" w:rsidR="007B3D37" w:rsidRDefault="007B3D37" w:rsidP="007B3D37">
            <w:pPr>
              <w:jc w:val="both"/>
            </w:pPr>
            <w:r>
              <w:t>Enquiry Only</w:t>
            </w:r>
          </w:p>
        </w:tc>
        <w:tc>
          <w:tcPr>
            <w:tcW w:w="5035" w:type="dxa"/>
          </w:tcPr>
          <w:p w14:paraId="352B0005" w14:textId="415A05BE" w:rsidR="007B3D37" w:rsidRDefault="007B3D37" w:rsidP="002B355F">
            <w:pPr>
              <w:pStyle w:val="ListParagraph"/>
              <w:numPr>
                <w:ilvl w:val="0"/>
                <w:numId w:val="13"/>
              </w:numPr>
              <w:jc w:val="both"/>
            </w:pPr>
            <w:r>
              <w:t>Can perform Enquiry only</w:t>
            </w:r>
          </w:p>
          <w:p w14:paraId="19B55C6B" w14:textId="22C33091" w:rsidR="007B3D37" w:rsidRDefault="007B3D37" w:rsidP="002B355F">
            <w:pPr>
              <w:pStyle w:val="ListParagraph"/>
              <w:numPr>
                <w:ilvl w:val="0"/>
                <w:numId w:val="13"/>
              </w:numPr>
              <w:jc w:val="both"/>
            </w:pPr>
            <w:r>
              <w:t>Cannot perform any transaction</w:t>
            </w:r>
          </w:p>
        </w:tc>
      </w:tr>
      <w:tr w:rsidR="007B3D37" w14:paraId="657DEEE0" w14:textId="77777777" w:rsidTr="00AF7915">
        <w:tc>
          <w:tcPr>
            <w:tcW w:w="1275" w:type="dxa"/>
            <w:vMerge/>
          </w:tcPr>
          <w:p w14:paraId="533F56E2" w14:textId="77777777" w:rsidR="007B3D37" w:rsidRDefault="007B3D37" w:rsidP="00C224A5">
            <w:pPr>
              <w:pStyle w:val="ListParagraph"/>
              <w:ind w:left="0"/>
              <w:jc w:val="both"/>
            </w:pPr>
          </w:p>
        </w:tc>
        <w:tc>
          <w:tcPr>
            <w:tcW w:w="1600" w:type="dxa"/>
          </w:tcPr>
          <w:p w14:paraId="3FF4F14C" w14:textId="0BE9248A" w:rsidR="007B3D37" w:rsidRDefault="007B3D37" w:rsidP="007B3D37">
            <w:pPr>
              <w:jc w:val="both"/>
            </w:pPr>
            <w:r>
              <w:t>Both Enquiry and Transaction</w:t>
            </w:r>
          </w:p>
        </w:tc>
        <w:tc>
          <w:tcPr>
            <w:tcW w:w="5035" w:type="dxa"/>
          </w:tcPr>
          <w:p w14:paraId="6DAF6B3A" w14:textId="39895DCC" w:rsidR="007B3D37" w:rsidRDefault="007B3D37" w:rsidP="002B355F">
            <w:pPr>
              <w:pStyle w:val="ListParagraph"/>
              <w:numPr>
                <w:ilvl w:val="0"/>
                <w:numId w:val="13"/>
              </w:numPr>
              <w:jc w:val="both"/>
            </w:pPr>
            <w:r>
              <w:t>Can perform Enquiry</w:t>
            </w:r>
          </w:p>
          <w:p w14:paraId="434FE47F" w14:textId="77777777" w:rsidR="007B3D37" w:rsidRDefault="007B3D37" w:rsidP="002B355F">
            <w:pPr>
              <w:pStyle w:val="ListParagraph"/>
              <w:numPr>
                <w:ilvl w:val="0"/>
                <w:numId w:val="13"/>
              </w:numPr>
              <w:jc w:val="both"/>
            </w:pPr>
            <w:r>
              <w:t>Can perform non-financial transaction</w:t>
            </w:r>
          </w:p>
          <w:p w14:paraId="6E408994" w14:textId="584F5992" w:rsidR="007B3D37" w:rsidRDefault="007B3D37" w:rsidP="002B355F">
            <w:pPr>
              <w:pStyle w:val="ListParagraph"/>
              <w:numPr>
                <w:ilvl w:val="0"/>
                <w:numId w:val="13"/>
              </w:numPr>
              <w:jc w:val="both"/>
            </w:pPr>
            <w:r>
              <w:t>Can perform financial transaction within a pre-defined limit assign to the maker</w:t>
            </w:r>
          </w:p>
          <w:p w14:paraId="32D9B83E" w14:textId="7B3FDC27" w:rsidR="007B3D37" w:rsidRDefault="007B3D37" w:rsidP="002B355F">
            <w:pPr>
              <w:pStyle w:val="ListParagraph"/>
              <w:numPr>
                <w:ilvl w:val="0"/>
                <w:numId w:val="13"/>
              </w:numPr>
              <w:jc w:val="both"/>
            </w:pPr>
            <w:r>
              <w:t>Make financial transaction request which exceeds the pre-defined limit assign to the maker</w:t>
            </w:r>
          </w:p>
        </w:tc>
      </w:tr>
    </w:tbl>
    <w:p w14:paraId="4DB5D954" w14:textId="175B1A75" w:rsidR="00FC38EC" w:rsidRDefault="00722FEB" w:rsidP="00722FEB">
      <w:pPr>
        <w:jc w:val="both"/>
      </w:pPr>
      <w:r>
        <w:tab/>
      </w:r>
    </w:p>
    <w:p w14:paraId="1D12C476" w14:textId="65BF48F2" w:rsidR="00722FEB" w:rsidRDefault="00D2292E" w:rsidP="002B355F">
      <w:pPr>
        <w:pStyle w:val="ListParagraph"/>
        <w:numPr>
          <w:ilvl w:val="0"/>
          <w:numId w:val="6"/>
        </w:numPr>
        <w:jc w:val="both"/>
      </w:pPr>
      <w:r>
        <w:t>Financial Transaction</w:t>
      </w:r>
    </w:p>
    <w:p w14:paraId="765E5290" w14:textId="14CD50AC" w:rsidR="00D2292E" w:rsidRDefault="00D2292E" w:rsidP="00D2292E">
      <w:pPr>
        <w:pStyle w:val="ListParagraph"/>
        <w:jc w:val="both"/>
      </w:pPr>
      <w:r>
        <w:t>A new financial transaction shall be added for BIB accounts.</w:t>
      </w:r>
    </w:p>
    <w:p w14:paraId="239C9FC4" w14:textId="4AA9EE68" w:rsidR="00D2292E" w:rsidRDefault="00D2292E" w:rsidP="00D2292E">
      <w:pPr>
        <w:pStyle w:val="ListParagraph"/>
        <w:jc w:val="both"/>
      </w:pPr>
    </w:p>
    <w:tbl>
      <w:tblPr>
        <w:tblStyle w:val="TableGrid"/>
        <w:tblW w:w="0" w:type="auto"/>
        <w:tblInd w:w="720" w:type="dxa"/>
        <w:tblLook w:val="04A0" w:firstRow="1" w:lastRow="0" w:firstColumn="1" w:lastColumn="0" w:noHBand="0" w:noVBand="1"/>
      </w:tblPr>
      <w:tblGrid>
        <w:gridCol w:w="4095"/>
        <w:gridCol w:w="3815"/>
      </w:tblGrid>
      <w:tr w:rsidR="00D2292E" w14:paraId="4B7854E0" w14:textId="77777777" w:rsidTr="00414375">
        <w:tc>
          <w:tcPr>
            <w:tcW w:w="4095" w:type="dxa"/>
            <w:shd w:val="clear" w:color="auto" w:fill="D9D9D9" w:themeFill="background1" w:themeFillShade="D9"/>
          </w:tcPr>
          <w:p w14:paraId="520D4364" w14:textId="609069B2" w:rsidR="00D2292E" w:rsidRPr="00D2292E" w:rsidRDefault="00D2292E" w:rsidP="00D2292E">
            <w:pPr>
              <w:pStyle w:val="ListParagraph"/>
              <w:ind w:left="0"/>
              <w:jc w:val="both"/>
              <w:rPr>
                <w:b/>
                <w:bCs/>
              </w:rPr>
            </w:pPr>
            <w:r w:rsidRPr="00D2292E">
              <w:rPr>
                <w:b/>
                <w:bCs/>
              </w:rPr>
              <w:t>Transaction Name</w:t>
            </w:r>
          </w:p>
        </w:tc>
        <w:tc>
          <w:tcPr>
            <w:tcW w:w="3815" w:type="dxa"/>
            <w:shd w:val="clear" w:color="auto" w:fill="D9D9D9" w:themeFill="background1" w:themeFillShade="D9"/>
          </w:tcPr>
          <w:p w14:paraId="61DF381B" w14:textId="449402FE" w:rsidR="00D2292E" w:rsidRPr="00D2292E" w:rsidRDefault="00D2292E" w:rsidP="00D2292E">
            <w:pPr>
              <w:pStyle w:val="ListParagraph"/>
              <w:ind w:left="0"/>
              <w:jc w:val="both"/>
              <w:rPr>
                <w:b/>
                <w:bCs/>
              </w:rPr>
            </w:pPr>
            <w:r w:rsidRPr="00D2292E">
              <w:rPr>
                <w:b/>
                <w:bCs/>
              </w:rPr>
              <w:t>Action</w:t>
            </w:r>
          </w:p>
        </w:tc>
      </w:tr>
      <w:tr w:rsidR="00D2292E" w14:paraId="55EB3EB3" w14:textId="77777777" w:rsidTr="00414375">
        <w:tc>
          <w:tcPr>
            <w:tcW w:w="4095" w:type="dxa"/>
          </w:tcPr>
          <w:p w14:paraId="625CF2E2" w14:textId="649935B3" w:rsidR="00D2292E" w:rsidRDefault="00D2292E" w:rsidP="00D2292E">
            <w:pPr>
              <w:pStyle w:val="ListParagraph"/>
              <w:ind w:left="0"/>
              <w:jc w:val="both"/>
            </w:pPr>
            <w:r>
              <w:t>Fund Transfer</w:t>
            </w:r>
          </w:p>
        </w:tc>
        <w:tc>
          <w:tcPr>
            <w:tcW w:w="3815" w:type="dxa"/>
          </w:tcPr>
          <w:p w14:paraId="22DEBC51" w14:textId="0903DA6D" w:rsidR="00D2292E" w:rsidRDefault="00D2292E" w:rsidP="00D2292E">
            <w:pPr>
              <w:pStyle w:val="ListParagraph"/>
              <w:ind w:left="0"/>
              <w:jc w:val="both"/>
            </w:pPr>
            <w:r>
              <w:t>Existing transaction and no action</w:t>
            </w:r>
          </w:p>
        </w:tc>
      </w:tr>
      <w:tr w:rsidR="00D2292E" w14:paraId="7C11031C" w14:textId="77777777" w:rsidTr="00414375">
        <w:tc>
          <w:tcPr>
            <w:tcW w:w="4095" w:type="dxa"/>
          </w:tcPr>
          <w:p w14:paraId="2EEC5A34" w14:textId="036A3087" w:rsidR="00D2292E" w:rsidRDefault="00D2292E" w:rsidP="00D2292E">
            <w:pPr>
              <w:pStyle w:val="ListParagraph"/>
              <w:ind w:left="0"/>
              <w:jc w:val="both"/>
            </w:pPr>
            <w:r>
              <w:t>Remittance</w:t>
            </w:r>
          </w:p>
        </w:tc>
        <w:tc>
          <w:tcPr>
            <w:tcW w:w="3815" w:type="dxa"/>
          </w:tcPr>
          <w:p w14:paraId="3C4D49B2" w14:textId="67AA7964" w:rsidR="00D2292E" w:rsidRDefault="00D2292E" w:rsidP="00D2292E">
            <w:pPr>
              <w:pStyle w:val="ListParagraph"/>
              <w:ind w:left="0"/>
              <w:jc w:val="both"/>
            </w:pPr>
            <w:r>
              <w:t>Existing transaction and no action</w:t>
            </w:r>
          </w:p>
        </w:tc>
      </w:tr>
      <w:tr w:rsidR="00D2292E" w14:paraId="22996EF0" w14:textId="77777777" w:rsidTr="00414375">
        <w:tc>
          <w:tcPr>
            <w:tcW w:w="4095" w:type="dxa"/>
          </w:tcPr>
          <w:p w14:paraId="15329BD0" w14:textId="270AC780" w:rsidR="00D2292E" w:rsidRDefault="00D2292E" w:rsidP="00D2292E">
            <w:pPr>
              <w:pStyle w:val="ListParagraph"/>
              <w:ind w:left="0"/>
              <w:jc w:val="both"/>
            </w:pPr>
            <w:r>
              <w:t>Bill Payment</w:t>
            </w:r>
          </w:p>
        </w:tc>
        <w:tc>
          <w:tcPr>
            <w:tcW w:w="3815" w:type="dxa"/>
          </w:tcPr>
          <w:p w14:paraId="5190299E" w14:textId="1E753309" w:rsidR="00D2292E" w:rsidRDefault="00D2292E" w:rsidP="00D2292E">
            <w:pPr>
              <w:pStyle w:val="ListParagraph"/>
              <w:ind w:left="0"/>
              <w:jc w:val="both"/>
            </w:pPr>
            <w:r>
              <w:t>Existing transaction and no action</w:t>
            </w:r>
          </w:p>
        </w:tc>
      </w:tr>
      <w:tr w:rsidR="00D2292E" w14:paraId="4BD04CC5" w14:textId="77777777" w:rsidTr="00414375">
        <w:tc>
          <w:tcPr>
            <w:tcW w:w="4095" w:type="dxa"/>
          </w:tcPr>
          <w:p w14:paraId="68178E80" w14:textId="41A06563" w:rsidR="00D2292E" w:rsidRDefault="00D2292E" w:rsidP="00D2292E">
            <w:pPr>
              <w:pStyle w:val="ListParagraph"/>
              <w:ind w:left="0"/>
              <w:jc w:val="both"/>
            </w:pPr>
            <w:r w:rsidRPr="00D2292E">
              <w:rPr>
                <w:rFonts w:hint="eastAsia"/>
              </w:rPr>
              <w:t>Setup Time Deposit</w:t>
            </w:r>
          </w:p>
        </w:tc>
        <w:tc>
          <w:tcPr>
            <w:tcW w:w="3815" w:type="dxa"/>
          </w:tcPr>
          <w:p w14:paraId="6AC2BCC2" w14:textId="0483C35F" w:rsidR="00D2292E" w:rsidRDefault="00D2292E" w:rsidP="00D2292E">
            <w:pPr>
              <w:pStyle w:val="ListParagraph"/>
              <w:ind w:left="0"/>
              <w:jc w:val="both"/>
            </w:pPr>
            <w:r>
              <w:t>Existing transaction and no action</w:t>
            </w:r>
          </w:p>
        </w:tc>
      </w:tr>
      <w:tr w:rsidR="00D2292E" w14:paraId="1CECC679" w14:textId="77777777" w:rsidTr="00414375">
        <w:tc>
          <w:tcPr>
            <w:tcW w:w="4095" w:type="dxa"/>
          </w:tcPr>
          <w:p w14:paraId="3BD00C38" w14:textId="1E5C3DA1" w:rsidR="00D2292E" w:rsidRPr="00D2292E" w:rsidRDefault="00D2292E" w:rsidP="00D2292E">
            <w:pPr>
              <w:pStyle w:val="ListParagraph"/>
              <w:ind w:left="0"/>
              <w:jc w:val="both"/>
            </w:pPr>
            <w:r w:rsidRPr="00D2292E">
              <w:rPr>
                <w:rFonts w:hint="eastAsia"/>
              </w:rPr>
              <w:t>Amend Time Deposit maturity</w:t>
            </w:r>
          </w:p>
        </w:tc>
        <w:tc>
          <w:tcPr>
            <w:tcW w:w="3815" w:type="dxa"/>
          </w:tcPr>
          <w:p w14:paraId="37719EFB" w14:textId="41BB76C6" w:rsidR="00D2292E" w:rsidRDefault="00D2292E" w:rsidP="00D2292E">
            <w:pPr>
              <w:pStyle w:val="ListParagraph"/>
              <w:ind w:left="0"/>
              <w:jc w:val="both"/>
            </w:pPr>
            <w:r>
              <w:t>Existing transaction and no action</w:t>
            </w:r>
          </w:p>
        </w:tc>
      </w:tr>
      <w:tr w:rsidR="00D2292E" w14:paraId="38E67726" w14:textId="77777777" w:rsidTr="00414375">
        <w:tc>
          <w:tcPr>
            <w:tcW w:w="4095" w:type="dxa"/>
          </w:tcPr>
          <w:p w14:paraId="63FD3FF0" w14:textId="311BC0DD" w:rsidR="00D2292E" w:rsidRPr="00D2292E" w:rsidRDefault="00D2292E" w:rsidP="00D2292E">
            <w:pPr>
              <w:pStyle w:val="ListParagraph"/>
              <w:ind w:left="0"/>
              <w:jc w:val="both"/>
            </w:pPr>
            <w:r w:rsidRPr="00D2292E">
              <w:rPr>
                <w:rFonts w:hint="eastAsia"/>
              </w:rPr>
              <w:lastRenderedPageBreak/>
              <w:t>Activate ATM overseas limit</w:t>
            </w:r>
          </w:p>
        </w:tc>
        <w:tc>
          <w:tcPr>
            <w:tcW w:w="3815" w:type="dxa"/>
          </w:tcPr>
          <w:p w14:paraId="058ACCFB" w14:textId="5557D1DC" w:rsidR="00D2292E" w:rsidRDefault="00D2292E" w:rsidP="00D2292E">
            <w:pPr>
              <w:pStyle w:val="ListParagraph"/>
              <w:ind w:left="0"/>
              <w:jc w:val="both"/>
            </w:pPr>
            <w:r>
              <w:t>Existing transaction and no action</w:t>
            </w:r>
          </w:p>
        </w:tc>
      </w:tr>
      <w:tr w:rsidR="00414375" w14:paraId="3F10BD66" w14:textId="77777777" w:rsidTr="00414375">
        <w:tc>
          <w:tcPr>
            <w:tcW w:w="4095" w:type="dxa"/>
          </w:tcPr>
          <w:p w14:paraId="661F087E" w14:textId="4617EF46" w:rsidR="00D2292E" w:rsidRPr="00D2292E" w:rsidRDefault="00D2292E" w:rsidP="00D2292E">
            <w:pPr>
              <w:pStyle w:val="ListParagraph"/>
              <w:ind w:left="0"/>
              <w:jc w:val="both"/>
            </w:pPr>
            <w:r w:rsidRPr="00D2292E">
              <w:rPr>
                <w:rFonts w:hint="eastAsia"/>
              </w:rPr>
              <w:t>Modify ATM overseas limit</w:t>
            </w:r>
          </w:p>
        </w:tc>
        <w:tc>
          <w:tcPr>
            <w:tcW w:w="3815" w:type="dxa"/>
          </w:tcPr>
          <w:p w14:paraId="4F95C0C2" w14:textId="0E0F50C6" w:rsidR="00D2292E" w:rsidRDefault="00D2292E" w:rsidP="00D2292E">
            <w:pPr>
              <w:pStyle w:val="ListParagraph"/>
              <w:ind w:left="0"/>
              <w:jc w:val="both"/>
            </w:pPr>
            <w:r>
              <w:t>Existing transaction and no action</w:t>
            </w:r>
          </w:p>
        </w:tc>
      </w:tr>
      <w:tr w:rsidR="00414375" w14:paraId="24F147BF" w14:textId="77777777" w:rsidTr="00414375">
        <w:tc>
          <w:tcPr>
            <w:tcW w:w="4095" w:type="dxa"/>
          </w:tcPr>
          <w:p w14:paraId="14E3E25C" w14:textId="12A38C94" w:rsidR="00D2292E" w:rsidRPr="00D2292E" w:rsidRDefault="00D2292E" w:rsidP="00D2292E">
            <w:pPr>
              <w:pStyle w:val="ListParagraph"/>
              <w:ind w:left="0"/>
              <w:jc w:val="both"/>
            </w:pPr>
            <w:r w:rsidRPr="00D2292E">
              <w:rPr>
                <w:rFonts w:hint="eastAsia"/>
              </w:rPr>
              <w:t>Payroll</w:t>
            </w:r>
          </w:p>
        </w:tc>
        <w:tc>
          <w:tcPr>
            <w:tcW w:w="3815" w:type="dxa"/>
          </w:tcPr>
          <w:p w14:paraId="056F969A" w14:textId="30661D94" w:rsidR="00D2292E" w:rsidRDefault="00D2292E" w:rsidP="00D2292E">
            <w:pPr>
              <w:pStyle w:val="ListParagraph"/>
              <w:ind w:left="0"/>
              <w:jc w:val="both"/>
            </w:pPr>
            <w:r>
              <w:t>To be added</w:t>
            </w:r>
          </w:p>
        </w:tc>
      </w:tr>
      <w:tr w:rsidR="0082605F" w14:paraId="2BE3BA59" w14:textId="77777777" w:rsidTr="00414375">
        <w:tc>
          <w:tcPr>
            <w:tcW w:w="4095" w:type="dxa"/>
          </w:tcPr>
          <w:p w14:paraId="45624EA0" w14:textId="0543CF31" w:rsidR="0082605F" w:rsidRPr="00D2292E" w:rsidRDefault="0082605F" w:rsidP="00D2292E">
            <w:pPr>
              <w:pStyle w:val="ListParagraph"/>
              <w:ind w:left="0"/>
              <w:jc w:val="both"/>
            </w:pPr>
            <w:r>
              <w:t>Trade X’press</w:t>
            </w:r>
          </w:p>
        </w:tc>
        <w:tc>
          <w:tcPr>
            <w:tcW w:w="3815" w:type="dxa"/>
          </w:tcPr>
          <w:p w14:paraId="676F1774" w14:textId="075A81D0" w:rsidR="0082605F" w:rsidRDefault="00382DB9" w:rsidP="00D2292E">
            <w:pPr>
              <w:pStyle w:val="ListParagraph"/>
              <w:ind w:left="0"/>
              <w:jc w:val="both"/>
            </w:pPr>
            <w:r>
              <w:t>Out of scope and excluded from this functional requirement specification</w:t>
            </w:r>
          </w:p>
        </w:tc>
      </w:tr>
    </w:tbl>
    <w:p w14:paraId="0FFCB83A" w14:textId="77777777" w:rsidR="00AF7915" w:rsidRDefault="00AF7915">
      <w:pPr>
        <w:suppressAutoHyphens w:val="0"/>
        <w:rPr>
          <w:rFonts w:cs="Times New Roman"/>
          <w:b/>
          <w:bCs/>
          <w:sz w:val="26"/>
          <w:szCs w:val="26"/>
          <w:lang w:val="x-none"/>
        </w:rPr>
      </w:pPr>
      <w:r>
        <w:br w:type="page"/>
      </w:r>
    </w:p>
    <w:p w14:paraId="2A7F2E73" w14:textId="6C18D6FE" w:rsidR="00BF35A5" w:rsidRDefault="00BF35A5" w:rsidP="00D23DE6">
      <w:pPr>
        <w:pStyle w:val="Heading3"/>
      </w:pPr>
      <w:bookmarkStart w:id="45" w:name="_Toc74732992"/>
      <w:r>
        <w:lastRenderedPageBreak/>
        <w:t>Assumption and Limitations</w:t>
      </w:r>
      <w:bookmarkEnd w:id="45"/>
    </w:p>
    <w:p w14:paraId="6C25C6E5" w14:textId="0BF82040" w:rsidR="00BF35A5" w:rsidRDefault="00BF35A5" w:rsidP="00607930">
      <w:pPr>
        <w:jc w:val="both"/>
      </w:pPr>
      <w:r>
        <w:t>The scope of this</w:t>
      </w:r>
      <w:r w:rsidR="005D66FF">
        <w:t xml:space="preserve"> project</w:t>
      </w:r>
      <w:r>
        <w:t xml:space="preserve"> is limited to </w:t>
      </w:r>
      <w:r w:rsidR="00890E91">
        <w:t>Business</w:t>
      </w:r>
      <w:r w:rsidR="005D66FF">
        <w:t xml:space="preserve"> Internet Banking</w:t>
      </w:r>
      <w:r w:rsidR="007B0DAA">
        <w:t xml:space="preserve"> </w:t>
      </w:r>
      <w:r w:rsidR="002B5266">
        <w:t>(</w:t>
      </w:r>
      <w:r w:rsidR="00890E91">
        <w:t>B</w:t>
      </w:r>
      <w:r w:rsidR="00F30E01">
        <w:t>IB)</w:t>
      </w:r>
      <w:r w:rsidR="005D66FF">
        <w:t xml:space="preserve"> </w:t>
      </w:r>
      <w:r w:rsidR="00890E91">
        <w:t>and Back Office (BO) Application</w:t>
      </w:r>
      <w:r w:rsidR="002B5266">
        <w:t>.</w:t>
      </w:r>
      <w:r>
        <w:t xml:space="preserve"> The functional requirement and implementation detail are listed in the following sections in this document.</w:t>
      </w:r>
    </w:p>
    <w:p w14:paraId="004C2639" w14:textId="77777777" w:rsidR="00BF35A5" w:rsidRDefault="00BF35A5"/>
    <w:p w14:paraId="046302E5" w14:textId="55A057BB" w:rsidR="00BF35A5" w:rsidRDefault="00BF35A5" w:rsidP="00607930">
      <w:pPr>
        <w:jc w:val="both"/>
      </w:pPr>
      <w:r>
        <w:t xml:space="preserve">Below are the assumptions for the implementation of </w:t>
      </w:r>
      <w:r w:rsidR="003F52A1">
        <w:t xml:space="preserve">Multiple User </w:t>
      </w:r>
      <w:r w:rsidR="005A2BD7">
        <w:t>Management</w:t>
      </w:r>
      <w:r w:rsidR="00610324">
        <w:t xml:space="preserve"> for </w:t>
      </w:r>
      <w:r w:rsidR="003F52A1">
        <w:t>Business</w:t>
      </w:r>
      <w:r w:rsidR="00610324">
        <w:t xml:space="preserve"> </w:t>
      </w:r>
      <w:r w:rsidR="007B0DAA">
        <w:t xml:space="preserve">Internet Banking </w:t>
      </w:r>
      <w:r w:rsidR="002B5266">
        <w:t>(</w:t>
      </w:r>
      <w:r w:rsidR="003F52A1">
        <w:t>B</w:t>
      </w:r>
      <w:r w:rsidR="00F30E01">
        <w:t xml:space="preserve">IB) </w:t>
      </w:r>
      <w:r>
        <w:t>customers.</w:t>
      </w:r>
    </w:p>
    <w:p w14:paraId="758EB499" w14:textId="5625A162" w:rsidR="00610324" w:rsidRDefault="002B5266" w:rsidP="002A73EE">
      <w:pPr>
        <w:numPr>
          <w:ilvl w:val="0"/>
          <w:numId w:val="4"/>
        </w:numPr>
        <w:jc w:val="both"/>
      </w:pPr>
      <w:r>
        <w:rPr>
          <w:rFonts w:hint="cs"/>
        </w:rPr>
        <w:t>M</w:t>
      </w:r>
      <w:r>
        <w:t>obile Banking (MB) is excluded</w:t>
      </w:r>
    </w:p>
    <w:p w14:paraId="6D75A6E6" w14:textId="77777777" w:rsidR="005D66FF" w:rsidRDefault="001535D6" w:rsidP="002A73EE">
      <w:pPr>
        <w:numPr>
          <w:ilvl w:val="0"/>
          <w:numId w:val="4"/>
        </w:numPr>
        <w:jc w:val="both"/>
      </w:pPr>
      <w:r>
        <w:t>The screen design</w:t>
      </w:r>
      <w:r w:rsidR="00927F1B">
        <w:t xml:space="preserve"> (reference)</w:t>
      </w:r>
      <w:r>
        <w:t xml:space="preserve"> provided in the document is for reference only.</w:t>
      </w:r>
    </w:p>
    <w:p w14:paraId="3DB780BE" w14:textId="3EDD0BF0" w:rsidR="00317EC7" w:rsidRDefault="00895E49" w:rsidP="002A73EE">
      <w:pPr>
        <w:numPr>
          <w:ilvl w:val="0"/>
          <w:numId w:val="4"/>
        </w:numPr>
        <w:jc w:val="both"/>
      </w:pPr>
      <w:r>
        <w:t>All functions to be enhanced and created would be as-is</w:t>
      </w:r>
      <w:r w:rsidR="005D66FF">
        <w:t xml:space="preserve"> existing</w:t>
      </w:r>
      <w:r>
        <w:t xml:space="preserve"> practice of</w:t>
      </w:r>
      <w:r w:rsidR="00317EC7">
        <w:t xml:space="preserve"> </w:t>
      </w:r>
      <w:r w:rsidR="003F52A1">
        <w:t>Business</w:t>
      </w:r>
      <w:r w:rsidR="00317EC7">
        <w:t xml:space="preserve"> Internet Banking</w:t>
      </w:r>
      <w:r w:rsidR="00DD33A7">
        <w:t xml:space="preserve"> </w:t>
      </w:r>
      <w:r w:rsidR="00604BC7">
        <w:t>(</w:t>
      </w:r>
      <w:r w:rsidR="003F52A1">
        <w:t>B</w:t>
      </w:r>
      <w:r w:rsidR="00F30E01">
        <w:t>IB)</w:t>
      </w:r>
      <w:r w:rsidR="00317EC7">
        <w:t xml:space="preserve">, the System is not allowed </w:t>
      </w:r>
      <w:r w:rsidR="003F52A1">
        <w:t xml:space="preserve">going </w:t>
      </w:r>
      <w:r w:rsidR="00317EC7">
        <w:t>back</w:t>
      </w:r>
      <w:r w:rsidR="003F52A1">
        <w:t xml:space="preserve"> </w:t>
      </w:r>
      <w:r w:rsidR="00317EC7">
        <w:t xml:space="preserve">to the previous page </w:t>
      </w:r>
      <w:r w:rsidR="00692196">
        <w:t>by clicking</w:t>
      </w:r>
      <w:r w:rsidR="00317EC7">
        <w:t xml:space="preserve"> the mouse right click or keyboard </w:t>
      </w:r>
      <w:r w:rsidR="00692196">
        <w:t>Backspace</w:t>
      </w:r>
      <w:r w:rsidR="00317EC7">
        <w:t xml:space="preserve"> key. Customers can go back to the </w:t>
      </w:r>
      <w:r w:rsidR="00DD33A7">
        <w:t>previous</w:t>
      </w:r>
      <w:r w:rsidR="00317EC7">
        <w:t xml:space="preserve"> page by clicking the </w:t>
      </w:r>
      <w:r w:rsidR="008827F5">
        <w:t>application provided</w:t>
      </w:r>
      <w:r w:rsidR="005D66FF">
        <w:t xml:space="preserve"> </w:t>
      </w:r>
      <w:r w:rsidR="00317EC7">
        <w:t>“</w:t>
      </w:r>
      <w:r w:rsidR="00DD33A7">
        <w:t>Back</w:t>
      </w:r>
      <w:r w:rsidR="00317EC7">
        <w:t>” button</w:t>
      </w:r>
      <w:r w:rsidR="003F52A1">
        <w:t xml:space="preserve"> (</w:t>
      </w:r>
      <w:r w:rsidR="00DD33A7">
        <w:t>if provided</w:t>
      </w:r>
      <w:r w:rsidR="003F52A1">
        <w:t>)</w:t>
      </w:r>
      <w:r w:rsidR="00317EC7">
        <w:t>.</w:t>
      </w:r>
    </w:p>
    <w:p w14:paraId="2EB34045" w14:textId="43BBB31B" w:rsidR="0045325C" w:rsidRDefault="0045325C" w:rsidP="0045325C">
      <w:pPr>
        <w:numPr>
          <w:ilvl w:val="0"/>
          <w:numId w:val="4"/>
        </w:numPr>
        <w:jc w:val="both"/>
      </w:pPr>
      <w:r>
        <w:t>The error message and error code defined in the FRS is configurable and could be amended during the development stage. User should provide the error message in English, Simplified Traditional Chinese and Traditional Chinese wordings.</w:t>
      </w:r>
    </w:p>
    <w:p w14:paraId="12D2DB1C" w14:textId="75C9C2A9" w:rsidR="00620AE2" w:rsidRDefault="00620AE2" w:rsidP="0045325C">
      <w:pPr>
        <w:numPr>
          <w:ilvl w:val="0"/>
          <w:numId w:val="4"/>
        </w:numPr>
        <w:jc w:val="both"/>
      </w:pPr>
      <w:r>
        <w:t>UNE template / content shall be provided by business users.</w:t>
      </w:r>
    </w:p>
    <w:p w14:paraId="07C0A2EF" w14:textId="17DC3E50" w:rsidR="000D3731" w:rsidRDefault="000D3731" w:rsidP="000D3731">
      <w:pPr>
        <w:pStyle w:val="ListParagraph"/>
        <w:numPr>
          <w:ilvl w:val="0"/>
          <w:numId w:val="4"/>
        </w:numPr>
        <w:jc w:val="both"/>
      </w:pPr>
      <w:r>
        <w:t>Primary user</w:t>
      </w:r>
      <w:r w:rsidR="001E5156">
        <w:t xml:space="preserve">, </w:t>
      </w:r>
      <w:r w:rsidR="008F537F">
        <w:t>General User</w:t>
      </w:r>
      <w:r>
        <w:t>s</w:t>
      </w:r>
      <w:r w:rsidR="001E5156">
        <w:t xml:space="preserve"> and PPTA Users</w:t>
      </w:r>
      <w:r>
        <w:t xml:space="preserve"> can use BIB service concurrently. Login section control should be applied to every login user separately.</w:t>
      </w:r>
    </w:p>
    <w:p w14:paraId="2FB55BA4" w14:textId="77777777" w:rsidR="00726BFC" w:rsidRDefault="00726BFC" w:rsidP="000D3731">
      <w:pPr>
        <w:pStyle w:val="ListParagraph"/>
        <w:numPr>
          <w:ilvl w:val="0"/>
          <w:numId w:val="4"/>
        </w:numPr>
        <w:jc w:val="both"/>
      </w:pPr>
      <w:r>
        <w:t>Implementation of Soft token on BIB accounts is not the scope of this project.</w:t>
      </w:r>
    </w:p>
    <w:p w14:paraId="774F4A17" w14:textId="77960237" w:rsidR="00726BFC" w:rsidRDefault="00726BFC" w:rsidP="000D3731">
      <w:pPr>
        <w:pStyle w:val="ListParagraph"/>
        <w:numPr>
          <w:ilvl w:val="0"/>
          <w:numId w:val="4"/>
        </w:numPr>
        <w:jc w:val="both"/>
      </w:pPr>
      <w:r>
        <w:t xml:space="preserve">Online Reset Password shall be extended to PPTA Users.  </w:t>
      </w:r>
    </w:p>
    <w:p w14:paraId="50E0025F" w14:textId="08257894" w:rsidR="00FF6B59" w:rsidRDefault="00FF6B59" w:rsidP="000D3731">
      <w:pPr>
        <w:pStyle w:val="ListParagraph"/>
        <w:numPr>
          <w:ilvl w:val="0"/>
          <w:numId w:val="4"/>
        </w:numPr>
        <w:jc w:val="both"/>
      </w:pPr>
      <w:r>
        <w:t>No PIN mailer shall be used on First Time Registration for General Users based on the current BIB account relationship and structure.</w:t>
      </w:r>
    </w:p>
    <w:p w14:paraId="043760ED" w14:textId="19BC4C8C" w:rsidR="000D3731" w:rsidRDefault="000D3731" w:rsidP="000D3731">
      <w:pPr>
        <w:pStyle w:val="ListParagraph"/>
        <w:numPr>
          <w:ilvl w:val="0"/>
          <w:numId w:val="4"/>
        </w:numPr>
        <w:jc w:val="both"/>
      </w:pPr>
      <w:r w:rsidRPr="008827F5">
        <w:t>Some hidden functions</w:t>
      </w:r>
      <w:r w:rsidR="008827F5">
        <w:t>, for example, c</w:t>
      </w:r>
      <w:r w:rsidRPr="008827F5">
        <w:t xml:space="preserve">hange password reminder should be applied to user level. </w:t>
      </w:r>
    </w:p>
    <w:p w14:paraId="3A2E5A7F" w14:textId="294EDEE3" w:rsidR="0054766E" w:rsidRDefault="0054766E" w:rsidP="000D3731">
      <w:pPr>
        <w:pStyle w:val="ListParagraph"/>
        <w:numPr>
          <w:ilvl w:val="0"/>
          <w:numId w:val="4"/>
        </w:numPr>
        <w:jc w:val="both"/>
      </w:pPr>
      <w:r>
        <w:t xml:space="preserve">The maker-checker workflow of the two functions i) Trade Transactions Submission and ii) Trade Supporting Documents Submission would not be covered in </w:t>
      </w:r>
      <w:r w:rsidR="006D6140">
        <w:t>BIB</w:t>
      </w:r>
      <w:r>
        <w:t>.</w:t>
      </w:r>
    </w:p>
    <w:p w14:paraId="67D14371" w14:textId="1D0093AF" w:rsidR="00061A39" w:rsidRDefault="00061A39" w:rsidP="000D3731">
      <w:pPr>
        <w:pStyle w:val="ListParagraph"/>
        <w:numPr>
          <w:ilvl w:val="0"/>
          <w:numId w:val="4"/>
        </w:numPr>
        <w:jc w:val="both"/>
      </w:pPr>
      <w:r>
        <w:t>Below is the UFN which shall not be covered in this project</w:t>
      </w:r>
    </w:p>
    <w:tbl>
      <w:tblPr>
        <w:tblStyle w:val="TableGrid"/>
        <w:tblW w:w="0" w:type="auto"/>
        <w:tblInd w:w="720" w:type="dxa"/>
        <w:tblLook w:val="04A0" w:firstRow="1" w:lastRow="0" w:firstColumn="1" w:lastColumn="0" w:noHBand="0" w:noVBand="1"/>
      </w:tblPr>
      <w:tblGrid>
        <w:gridCol w:w="2677"/>
        <w:gridCol w:w="5233"/>
      </w:tblGrid>
      <w:tr w:rsidR="00061A39" w14:paraId="6C6261A5" w14:textId="77777777" w:rsidTr="00061A39">
        <w:tc>
          <w:tcPr>
            <w:tcW w:w="2677" w:type="dxa"/>
            <w:shd w:val="clear" w:color="auto" w:fill="F2F2F2" w:themeFill="background1" w:themeFillShade="F2"/>
          </w:tcPr>
          <w:p w14:paraId="24F7364F" w14:textId="6674A82A" w:rsidR="00061A39" w:rsidRPr="00061A39" w:rsidRDefault="00061A39" w:rsidP="00061A39">
            <w:pPr>
              <w:pStyle w:val="ListParagraph"/>
              <w:ind w:left="0"/>
              <w:jc w:val="both"/>
              <w:rPr>
                <w:b/>
                <w:bCs/>
              </w:rPr>
            </w:pPr>
            <w:r w:rsidRPr="00061A39">
              <w:rPr>
                <w:b/>
                <w:bCs/>
              </w:rPr>
              <w:t>UFN</w:t>
            </w:r>
          </w:p>
        </w:tc>
        <w:tc>
          <w:tcPr>
            <w:tcW w:w="5233" w:type="dxa"/>
            <w:shd w:val="clear" w:color="auto" w:fill="F2F2F2" w:themeFill="background1" w:themeFillShade="F2"/>
          </w:tcPr>
          <w:p w14:paraId="3AEB3523" w14:textId="5285A136" w:rsidR="00061A39" w:rsidRPr="00061A39" w:rsidRDefault="00061A39" w:rsidP="00061A39">
            <w:pPr>
              <w:pStyle w:val="ListParagraph"/>
              <w:ind w:left="0"/>
              <w:jc w:val="both"/>
              <w:rPr>
                <w:b/>
                <w:bCs/>
              </w:rPr>
            </w:pPr>
            <w:r w:rsidRPr="00061A39">
              <w:rPr>
                <w:b/>
                <w:bCs/>
              </w:rPr>
              <w:t>Description</w:t>
            </w:r>
          </w:p>
        </w:tc>
      </w:tr>
      <w:tr w:rsidR="005E319E" w14:paraId="6F6AB6B2" w14:textId="77777777" w:rsidTr="00061A39">
        <w:tc>
          <w:tcPr>
            <w:tcW w:w="2677" w:type="dxa"/>
          </w:tcPr>
          <w:p w14:paraId="7E145A12" w14:textId="1224356D" w:rsidR="005E319E" w:rsidRPr="005E319E" w:rsidRDefault="005E319E" w:rsidP="005E319E">
            <w:pPr>
              <w:pStyle w:val="ListParagraph"/>
              <w:ind w:left="0"/>
              <w:jc w:val="both"/>
            </w:pPr>
            <w:r>
              <w:rPr>
                <w:lang w:val="x-none"/>
              </w:rPr>
              <w:t>FR</w:t>
            </w:r>
            <w:r>
              <w:t>-U-BIB-002,</w:t>
            </w:r>
            <w:r>
              <w:br/>
              <w:t>FR-U-BIB-006</w:t>
            </w:r>
          </w:p>
        </w:tc>
        <w:tc>
          <w:tcPr>
            <w:tcW w:w="5233" w:type="dxa"/>
          </w:tcPr>
          <w:p w14:paraId="6DD06976" w14:textId="485432A4" w:rsidR="005E319E" w:rsidRDefault="005E319E" w:rsidP="00061A39">
            <w:pPr>
              <w:pStyle w:val="ListParagraph"/>
              <w:ind w:left="0"/>
              <w:jc w:val="both"/>
            </w:pPr>
            <w:r>
              <w:t xml:space="preserve">Freeze the First Time Registration if SMS OTP verification failed 4 consecutive times and suspend the First Time Registration if 8 attempts.  It was handled in </w:t>
            </w:r>
            <w:r w:rsidR="00D754F0">
              <w:t>another</w:t>
            </w:r>
            <w:r>
              <w:t xml:space="preserve"> project.</w:t>
            </w:r>
          </w:p>
        </w:tc>
      </w:tr>
      <w:tr w:rsidR="00061A39" w14:paraId="26518104" w14:textId="77777777" w:rsidTr="00061A39">
        <w:tc>
          <w:tcPr>
            <w:tcW w:w="2677" w:type="dxa"/>
          </w:tcPr>
          <w:p w14:paraId="1548E04B" w14:textId="122256E4" w:rsidR="00061A39" w:rsidRDefault="00061A39" w:rsidP="00061A39">
            <w:pPr>
              <w:pStyle w:val="ListParagraph"/>
              <w:ind w:left="0"/>
              <w:jc w:val="both"/>
            </w:pPr>
            <w:r>
              <w:t>FR-G-BIB-004</w:t>
            </w:r>
          </w:p>
        </w:tc>
        <w:tc>
          <w:tcPr>
            <w:tcW w:w="5233" w:type="dxa"/>
          </w:tcPr>
          <w:p w14:paraId="27D15FB6" w14:textId="2989232A" w:rsidR="00061A39" w:rsidRDefault="00061A39" w:rsidP="00061A39">
            <w:pPr>
              <w:pStyle w:val="ListParagraph"/>
              <w:ind w:left="0"/>
              <w:jc w:val="both"/>
            </w:pPr>
            <w:r>
              <w:t>Add PIB-like soft token support on BIB</w:t>
            </w:r>
          </w:p>
        </w:tc>
      </w:tr>
      <w:tr w:rsidR="00061A39" w14:paraId="52F9E688" w14:textId="77777777" w:rsidTr="00061A39">
        <w:tc>
          <w:tcPr>
            <w:tcW w:w="2677" w:type="dxa"/>
          </w:tcPr>
          <w:p w14:paraId="1FCF3D43" w14:textId="2FA67819" w:rsidR="00061A39" w:rsidRDefault="00061A39" w:rsidP="00061A39">
            <w:pPr>
              <w:pStyle w:val="ListParagraph"/>
              <w:ind w:left="0"/>
              <w:jc w:val="both"/>
            </w:pPr>
            <w:r>
              <w:t>FR-G-BIB-010</w:t>
            </w:r>
          </w:p>
        </w:tc>
        <w:tc>
          <w:tcPr>
            <w:tcW w:w="5233" w:type="dxa"/>
          </w:tcPr>
          <w:p w14:paraId="6C6DFFC4" w14:textId="015F09CA" w:rsidR="00061A39" w:rsidRDefault="00061A39" w:rsidP="00061A39">
            <w:pPr>
              <w:pStyle w:val="ListParagraph"/>
              <w:ind w:left="0"/>
              <w:jc w:val="both"/>
            </w:pPr>
            <w:r>
              <w:t>Delete all related payroll originator ID in KWBK when the BIB account is closed</w:t>
            </w:r>
          </w:p>
        </w:tc>
      </w:tr>
      <w:tr w:rsidR="00061A39" w14:paraId="10908921" w14:textId="77777777" w:rsidTr="00061A39">
        <w:tc>
          <w:tcPr>
            <w:tcW w:w="2677" w:type="dxa"/>
          </w:tcPr>
          <w:p w14:paraId="401CFFE9" w14:textId="3B70494F" w:rsidR="00061A39" w:rsidRDefault="00061A39" w:rsidP="00061A39">
            <w:pPr>
              <w:pStyle w:val="ListParagraph"/>
              <w:ind w:left="0"/>
              <w:jc w:val="both"/>
            </w:pPr>
            <w:r>
              <w:t>FR-G-BIB-011</w:t>
            </w:r>
          </w:p>
        </w:tc>
        <w:tc>
          <w:tcPr>
            <w:tcW w:w="5233" w:type="dxa"/>
          </w:tcPr>
          <w:p w14:paraId="339259EC" w14:textId="3EF19EDA" w:rsidR="00061A39" w:rsidRDefault="00061A39" w:rsidP="00061A39">
            <w:pPr>
              <w:pStyle w:val="ListParagraph"/>
              <w:ind w:left="0"/>
              <w:jc w:val="both"/>
            </w:pPr>
            <w:r>
              <w:t>Add support for online increasing the transaction limit</w:t>
            </w:r>
          </w:p>
        </w:tc>
      </w:tr>
      <w:tr w:rsidR="00061A39" w14:paraId="160C0DF7" w14:textId="77777777" w:rsidTr="00061A39">
        <w:tc>
          <w:tcPr>
            <w:tcW w:w="2677" w:type="dxa"/>
          </w:tcPr>
          <w:p w14:paraId="6E6A81B9" w14:textId="24170E84" w:rsidR="00061A39" w:rsidRDefault="00061A39" w:rsidP="00061A39">
            <w:pPr>
              <w:pStyle w:val="ListParagraph"/>
              <w:ind w:left="0"/>
              <w:jc w:val="both"/>
            </w:pPr>
            <w:r>
              <w:lastRenderedPageBreak/>
              <w:t>FR-S-BIB-004</w:t>
            </w:r>
          </w:p>
        </w:tc>
        <w:tc>
          <w:tcPr>
            <w:tcW w:w="5233" w:type="dxa"/>
          </w:tcPr>
          <w:p w14:paraId="06FF9537" w14:textId="1E702111" w:rsidR="00061A39" w:rsidRDefault="00061A39" w:rsidP="00061A39">
            <w:pPr>
              <w:pStyle w:val="ListParagraph"/>
              <w:ind w:left="0"/>
              <w:jc w:val="both"/>
            </w:pPr>
            <w:r>
              <w:t>Security rules of Soft Token implemented in PIB should also be implemented to BIB</w:t>
            </w:r>
          </w:p>
        </w:tc>
      </w:tr>
      <w:tr w:rsidR="00061A39" w14:paraId="301111BC" w14:textId="77777777" w:rsidTr="00061A39">
        <w:tc>
          <w:tcPr>
            <w:tcW w:w="2677" w:type="dxa"/>
          </w:tcPr>
          <w:p w14:paraId="65FC4D02" w14:textId="17C3E1CE" w:rsidR="00061A39" w:rsidRDefault="00061A39" w:rsidP="00061A39">
            <w:pPr>
              <w:pStyle w:val="ListParagraph"/>
              <w:ind w:left="0"/>
              <w:jc w:val="both"/>
            </w:pPr>
            <w:r>
              <w:t>FR-R-BIB-010</w:t>
            </w:r>
          </w:p>
        </w:tc>
        <w:tc>
          <w:tcPr>
            <w:tcW w:w="5233" w:type="dxa"/>
          </w:tcPr>
          <w:p w14:paraId="1B2330BA" w14:textId="4568B672" w:rsidR="00061A39" w:rsidRDefault="00061A39" w:rsidP="00061A39">
            <w:pPr>
              <w:pStyle w:val="ListParagraph"/>
              <w:ind w:left="0"/>
              <w:jc w:val="both"/>
            </w:pPr>
            <w:r>
              <w:t>Generate report on the involved originator ID for record keeping</w:t>
            </w:r>
          </w:p>
        </w:tc>
      </w:tr>
    </w:tbl>
    <w:p w14:paraId="282FF167" w14:textId="77777777" w:rsidR="00061A39" w:rsidRPr="008827F5" w:rsidRDefault="00061A39" w:rsidP="00061A39">
      <w:pPr>
        <w:pStyle w:val="ListParagraph"/>
        <w:jc w:val="both"/>
      </w:pPr>
    </w:p>
    <w:p w14:paraId="43D2CF31" w14:textId="77777777" w:rsidR="00BF35A5" w:rsidRPr="000D3731" w:rsidRDefault="00BF35A5">
      <w:pPr>
        <w:ind w:left="720"/>
      </w:pPr>
    </w:p>
    <w:p w14:paraId="0963604C" w14:textId="77777777" w:rsidR="00BF35A5" w:rsidRDefault="00BF35A5">
      <w:pPr>
        <w:pStyle w:val="Heading2"/>
        <w:pageBreakBefore/>
        <w:rPr>
          <w:lang w:val="en-US"/>
        </w:rPr>
      </w:pPr>
      <w:bookmarkStart w:id="46" w:name="__RefHeading__110_373881558"/>
      <w:bookmarkStart w:id="47" w:name="__RefHeading__3823_925810001"/>
      <w:bookmarkStart w:id="48" w:name="__RefHeading__2293_373881558"/>
      <w:bookmarkStart w:id="49" w:name="__RefHeading___Toc413940037"/>
      <w:bookmarkStart w:id="50" w:name="_Toc74732993"/>
      <w:bookmarkEnd w:id="46"/>
      <w:bookmarkEnd w:id="47"/>
      <w:bookmarkEnd w:id="48"/>
      <w:r>
        <w:lastRenderedPageBreak/>
        <w:t>Functional Requirement Details</w:t>
      </w:r>
      <w:bookmarkEnd w:id="49"/>
      <w:bookmarkEnd w:id="50"/>
      <w:r>
        <w:rPr>
          <w:lang w:val="en-US"/>
        </w:rPr>
        <w:t xml:space="preserve"> </w:t>
      </w:r>
    </w:p>
    <w:p w14:paraId="425C2E5C" w14:textId="0F935290" w:rsidR="004E180D" w:rsidRDefault="004E180D" w:rsidP="004E180D">
      <w:pPr>
        <w:pStyle w:val="Heading3"/>
        <w:rPr>
          <w:iCs/>
        </w:rPr>
      </w:pPr>
      <w:bookmarkStart w:id="51" w:name="__RefHeading__126_373881558"/>
      <w:bookmarkStart w:id="52" w:name="__RefHeading__3837_925810001"/>
      <w:bookmarkStart w:id="53" w:name="__RefHeading__2295_373881558"/>
      <w:bookmarkStart w:id="54" w:name="_Toc74732994"/>
      <w:bookmarkEnd w:id="51"/>
      <w:bookmarkEnd w:id="52"/>
      <w:bookmarkEnd w:id="53"/>
      <w:r>
        <w:rPr>
          <w:iCs/>
        </w:rPr>
        <w:t xml:space="preserve">BO </w:t>
      </w:r>
      <w:r w:rsidR="003A0F61">
        <w:rPr>
          <w:iCs/>
          <w:lang w:val="en-US"/>
        </w:rPr>
        <w:t>–</w:t>
      </w:r>
      <w:r>
        <w:rPr>
          <w:iCs/>
          <w:lang w:val="en-US"/>
        </w:rPr>
        <w:t xml:space="preserve"> </w:t>
      </w:r>
      <w:r>
        <w:rPr>
          <w:iCs/>
        </w:rPr>
        <w:t xml:space="preserve">BIB </w:t>
      </w:r>
      <w:r>
        <w:rPr>
          <w:iCs/>
          <w:lang w:val="en-US"/>
        </w:rPr>
        <w:t xml:space="preserve">User </w:t>
      </w:r>
      <w:r>
        <w:rPr>
          <w:iCs/>
        </w:rPr>
        <w:t>Management</w:t>
      </w:r>
      <w:bookmarkEnd w:id="54"/>
    </w:p>
    <w:p w14:paraId="656B4986" w14:textId="3DDDAD4B" w:rsidR="004E180D" w:rsidRDefault="004E180D" w:rsidP="004E180D">
      <w:pPr>
        <w:pStyle w:val="Heading4"/>
        <w:rPr>
          <w:lang w:val="en-US"/>
        </w:rPr>
      </w:pPr>
      <w:r>
        <w:rPr>
          <w:lang w:val="en-US"/>
        </w:rPr>
        <w:t>Overview</w:t>
      </w:r>
    </w:p>
    <w:p w14:paraId="7C4DEDAF" w14:textId="77777777" w:rsidR="004E180D" w:rsidRPr="004E180D" w:rsidRDefault="004E180D" w:rsidP="004E180D"/>
    <w:p w14:paraId="5FF08C2B" w14:textId="300D4B7B" w:rsidR="004E180D" w:rsidRPr="00053DDD" w:rsidRDefault="003D1482" w:rsidP="004E180D">
      <w:r>
        <w:t>To enhance the BIB</w:t>
      </w:r>
      <w:r w:rsidR="00053DDD">
        <w:t xml:space="preserve"> </w:t>
      </w:r>
      <w:r>
        <w:t>U</w:t>
      </w:r>
      <w:r w:rsidR="00053DDD">
        <w:t xml:space="preserve">ser </w:t>
      </w:r>
      <w:r>
        <w:t>M</w:t>
      </w:r>
      <w:r w:rsidR="00053DDD">
        <w:t>anagement function</w:t>
      </w:r>
      <w:r>
        <w:t xml:space="preserve">. It </w:t>
      </w:r>
      <w:r w:rsidR="00053DDD">
        <w:t xml:space="preserve">shall be </w:t>
      </w:r>
      <w:r>
        <w:t>modified</w:t>
      </w:r>
      <w:r w:rsidR="00053DDD">
        <w:t xml:space="preserve"> </w:t>
      </w:r>
      <w:r>
        <w:t>to allow the maintenance of PPTA Users</w:t>
      </w:r>
      <w:r w:rsidR="00053DDD">
        <w:t xml:space="preserve"> including add/suspend/delete the </w:t>
      </w:r>
      <w:r>
        <w:t>PPTA</w:t>
      </w:r>
      <w:r w:rsidR="008F537F">
        <w:t xml:space="preserve"> User</w:t>
      </w:r>
      <w:r w:rsidR="00053DDD">
        <w:t>s.</w:t>
      </w:r>
    </w:p>
    <w:p w14:paraId="2A3E3C71" w14:textId="61236F35" w:rsidR="004E180D" w:rsidRDefault="004E180D" w:rsidP="004E180D">
      <w:pPr>
        <w:rPr>
          <w:lang w:val="x-none"/>
        </w:rPr>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145"/>
      </w:tblGrid>
      <w:tr w:rsidR="00CE5185" w14:paraId="57CFD5F4" w14:textId="77777777" w:rsidTr="00CE5185">
        <w:tc>
          <w:tcPr>
            <w:tcW w:w="497" w:type="dxa"/>
            <w:shd w:val="clear" w:color="auto" w:fill="F2F2F2"/>
          </w:tcPr>
          <w:p w14:paraId="395BF68E" w14:textId="77777777" w:rsidR="00CE5185" w:rsidRPr="001F20DD" w:rsidRDefault="00CE5185" w:rsidP="004A5200">
            <w:pPr>
              <w:rPr>
                <w:b/>
              </w:rPr>
            </w:pPr>
            <w:r w:rsidRPr="001F20DD">
              <w:rPr>
                <w:b/>
              </w:rPr>
              <w:t>#</w:t>
            </w:r>
          </w:p>
        </w:tc>
        <w:tc>
          <w:tcPr>
            <w:tcW w:w="8145" w:type="dxa"/>
            <w:shd w:val="clear" w:color="auto" w:fill="F2F2F2"/>
          </w:tcPr>
          <w:p w14:paraId="180E7D08" w14:textId="7DA54946" w:rsidR="00CE5185" w:rsidRPr="001F20DD" w:rsidRDefault="00AF67F5" w:rsidP="004A5200">
            <w:pPr>
              <w:rPr>
                <w:b/>
              </w:rPr>
            </w:pPr>
            <w:r>
              <w:rPr>
                <w:rFonts w:hint="cs"/>
                <w:b/>
              </w:rPr>
              <w:t>UFN</w:t>
            </w:r>
          </w:p>
        </w:tc>
      </w:tr>
      <w:tr w:rsidR="00CE5185" w14:paraId="7D1B5526" w14:textId="77777777" w:rsidTr="00CE5185">
        <w:tc>
          <w:tcPr>
            <w:tcW w:w="497" w:type="dxa"/>
            <w:shd w:val="clear" w:color="auto" w:fill="auto"/>
          </w:tcPr>
          <w:p w14:paraId="5B4FDA50" w14:textId="77777777" w:rsidR="00CE5185" w:rsidRDefault="00CE5185" w:rsidP="004A5200">
            <w:r>
              <w:rPr>
                <w:rFonts w:hint="cs"/>
              </w:rPr>
              <w:t>1</w:t>
            </w:r>
          </w:p>
        </w:tc>
        <w:tc>
          <w:tcPr>
            <w:tcW w:w="8145" w:type="dxa"/>
            <w:shd w:val="clear" w:color="auto" w:fill="auto"/>
          </w:tcPr>
          <w:p w14:paraId="217725C0" w14:textId="4168FB2E" w:rsidR="00CE5185" w:rsidRDefault="00CE5185" w:rsidP="004A5200">
            <w:r>
              <w:t>FR-G-BIB-001</w:t>
            </w:r>
          </w:p>
        </w:tc>
      </w:tr>
      <w:tr w:rsidR="00B77C6A" w14:paraId="06356E2F" w14:textId="77777777" w:rsidTr="00CE5185">
        <w:tc>
          <w:tcPr>
            <w:tcW w:w="497" w:type="dxa"/>
            <w:shd w:val="clear" w:color="auto" w:fill="auto"/>
          </w:tcPr>
          <w:p w14:paraId="7123805F" w14:textId="4AD0B5E6" w:rsidR="00B77C6A" w:rsidRDefault="00B77C6A" w:rsidP="004A5200">
            <w:r>
              <w:t>2</w:t>
            </w:r>
          </w:p>
        </w:tc>
        <w:tc>
          <w:tcPr>
            <w:tcW w:w="8145" w:type="dxa"/>
            <w:shd w:val="clear" w:color="auto" w:fill="auto"/>
          </w:tcPr>
          <w:p w14:paraId="7A00A7E1" w14:textId="01315BDC" w:rsidR="00B77C6A" w:rsidRDefault="00B77C6A" w:rsidP="004A5200">
            <w:r>
              <w:t>FR-G-BIB-002</w:t>
            </w:r>
          </w:p>
        </w:tc>
      </w:tr>
    </w:tbl>
    <w:p w14:paraId="1C9E7E54" w14:textId="455CC016" w:rsidR="004E180D" w:rsidRDefault="004E180D" w:rsidP="004E180D"/>
    <w:p w14:paraId="02D9280D" w14:textId="1A0ADF44" w:rsidR="00854C9A" w:rsidRDefault="00854C9A" w:rsidP="00854C9A">
      <w:pPr>
        <w:pStyle w:val="Heading4"/>
        <w:rPr>
          <w:lang w:val="en-US"/>
        </w:rPr>
      </w:pPr>
      <w:r>
        <w:rPr>
          <w:lang w:val="en-US"/>
        </w:rPr>
        <w:t>High-Level Implementation</w:t>
      </w:r>
    </w:p>
    <w:p w14:paraId="1241D6C6" w14:textId="1B7A5640" w:rsidR="00854C9A" w:rsidRDefault="00854C9A" w:rsidP="004E180D"/>
    <w:p w14:paraId="72AA2D92" w14:textId="77777777" w:rsidR="000315FA" w:rsidRDefault="000315FA" w:rsidP="000315FA">
      <w:r>
        <w:rPr>
          <w:rFonts w:hint="cs"/>
        </w:rPr>
        <w:t>B</w:t>
      </w:r>
      <w:r>
        <w:t>elow is the high-level design and approach of the implementation.</w:t>
      </w:r>
    </w:p>
    <w:p w14:paraId="3F4B9CCF" w14:textId="05A33B72" w:rsidR="000315FA" w:rsidRDefault="000315FA" w:rsidP="004E180D"/>
    <w:p w14:paraId="75CB61A4" w14:textId="6DA11AE4" w:rsidR="007274D6" w:rsidRDefault="007274D6" w:rsidP="002B355F">
      <w:pPr>
        <w:pStyle w:val="ListParagraph"/>
        <w:numPr>
          <w:ilvl w:val="0"/>
          <w:numId w:val="12"/>
        </w:numPr>
      </w:pPr>
      <w:r>
        <w:t xml:space="preserve">The existing function shall be </w:t>
      </w:r>
      <w:r w:rsidR="00750410">
        <w:t>extended</w:t>
      </w:r>
      <w:r>
        <w:t xml:space="preserve"> to support</w:t>
      </w:r>
    </w:p>
    <w:p w14:paraId="1F8F21F0" w14:textId="2D661597" w:rsidR="007274D6" w:rsidRDefault="007274D6" w:rsidP="002B355F">
      <w:pPr>
        <w:pStyle w:val="ListParagraph"/>
        <w:numPr>
          <w:ilvl w:val="1"/>
          <w:numId w:val="12"/>
        </w:numPr>
      </w:pPr>
      <w:r>
        <w:t>Add/Suspend/Delete of PPTA Users</w:t>
      </w:r>
    </w:p>
    <w:p w14:paraId="20AC379F" w14:textId="779B4F90" w:rsidR="007274D6" w:rsidRDefault="007274D6" w:rsidP="002B355F">
      <w:pPr>
        <w:pStyle w:val="ListParagraph"/>
        <w:numPr>
          <w:ilvl w:val="1"/>
          <w:numId w:val="12"/>
        </w:numPr>
      </w:pPr>
      <w:r>
        <w:t xml:space="preserve">Include </w:t>
      </w:r>
      <w:r w:rsidR="000C6BFC">
        <w:t>a field of</w:t>
      </w:r>
      <w:r>
        <w:t xml:space="preserve"> </w:t>
      </w:r>
      <w:r w:rsidR="000C6BFC">
        <w:t>“</w:t>
      </w:r>
      <w:r>
        <w:t>Type of User (General User / PPTA User)</w:t>
      </w:r>
      <w:r w:rsidR="000C6BFC">
        <w:t>”</w:t>
      </w:r>
      <w:r>
        <w:t xml:space="preserve"> for creation</w:t>
      </w:r>
      <w:r w:rsidR="000C6BFC">
        <w:t xml:space="preserve"> of GU and/or PPTA Users</w:t>
      </w:r>
    </w:p>
    <w:p w14:paraId="53AD1D61" w14:textId="06FCAD3C" w:rsidR="007274D6" w:rsidRDefault="007274D6" w:rsidP="002B355F">
      <w:pPr>
        <w:pStyle w:val="ListParagraph"/>
        <w:numPr>
          <w:ilvl w:val="1"/>
          <w:numId w:val="12"/>
        </w:numPr>
      </w:pPr>
      <w:r>
        <w:t xml:space="preserve">Include </w:t>
      </w:r>
      <w:r w:rsidR="000C6BFC">
        <w:t>a field of “</w:t>
      </w:r>
      <w:r>
        <w:t>IB Account No.</w:t>
      </w:r>
      <w:r w:rsidR="000C6BFC">
        <w:t>”</w:t>
      </w:r>
      <w:r>
        <w:t xml:space="preserve"> for those General Users &amp; PPTA</w:t>
      </w:r>
    </w:p>
    <w:p w14:paraId="59C0CBD7" w14:textId="3BF037B3" w:rsidR="007274D6" w:rsidRDefault="007274D6" w:rsidP="002B355F">
      <w:pPr>
        <w:pStyle w:val="ListParagraph"/>
        <w:numPr>
          <w:ilvl w:val="1"/>
          <w:numId w:val="12"/>
        </w:numPr>
      </w:pPr>
      <w:r>
        <w:t xml:space="preserve">Include 3 figures for number of Primary User, General User and PPTA User </w:t>
      </w:r>
      <w:r w:rsidR="000C6BFC">
        <w:t>from</w:t>
      </w:r>
      <w:r>
        <w:t xml:space="preserve"> a company</w:t>
      </w:r>
    </w:p>
    <w:p w14:paraId="667D528D" w14:textId="750576B2" w:rsidR="0054121B" w:rsidRDefault="0054121B" w:rsidP="002B355F">
      <w:pPr>
        <w:pStyle w:val="ListParagraph"/>
        <w:numPr>
          <w:ilvl w:val="0"/>
          <w:numId w:val="12"/>
        </w:numPr>
        <w:rPr>
          <w:lang w:val="x-none"/>
        </w:rPr>
      </w:pPr>
      <w:r>
        <w:t xml:space="preserve">Modify the </w:t>
      </w:r>
      <w:r w:rsidR="00D03546">
        <w:t xml:space="preserve">value of </w:t>
      </w:r>
      <w:r>
        <w:t xml:space="preserve">system parameter </w:t>
      </w:r>
      <w:r w:rsidR="00D03546">
        <w:t>“</w:t>
      </w:r>
      <w:r w:rsidR="00D03546">
        <w:rPr>
          <w:rFonts w:hint="cs"/>
        </w:rPr>
        <w:t>B</w:t>
      </w:r>
      <w:r w:rsidR="00D03546">
        <w:t>B_NUM_SEC_USERS” from 4 to 20 to achieve the upgrade package of BIB accounts</w:t>
      </w:r>
    </w:p>
    <w:p w14:paraId="2AC9C41B" w14:textId="4710B1AF" w:rsidR="00380034" w:rsidRDefault="00380034" w:rsidP="002B355F">
      <w:pPr>
        <w:pStyle w:val="ListParagraph"/>
        <w:numPr>
          <w:ilvl w:val="0"/>
          <w:numId w:val="12"/>
        </w:numPr>
      </w:pPr>
      <w:r>
        <w:t xml:space="preserve">The existing page of “Detail Customer Info” shall </w:t>
      </w:r>
      <w:r w:rsidR="007274D6">
        <w:t xml:space="preserve">also </w:t>
      </w:r>
      <w:r>
        <w:t xml:space="preserve">be enhanced to include a new section of </w:t>
      </w:r>
      <w:r w:rsidR="003D1482">
        <w:t>PPTA</w:t>
      </w:r>
      <w:r w:rsidR="008F537F">
        <w:t xml:space="preserve"> User</w:t>
      </w:r>
      <w:r>
        <w:t>s.</w:t>
      </w:r>
      <w:r w:rsidR="000D3731">
        <w:t xml:space="preserve"> This section would display the number of </w:t>
      </w:r>
      <w:r w:rsidR="008F537F">
        <w:t>General User</w:t>
      </w:r>
      <w:r w:rsidR="003D1482">
        <w:t xml:space="preserve"> &amp; PPTA Users</w:t>
      </w:r>
      <w:r w:rsidR="000D3731">
        <w:t xml:space="preserve"> and </w:t>
      </w:r>
      <w:r w:rsidR="003D1482">
        <w:t>their</w:t>
      </w:r>
      <w:r w:rsidR="000D3731">
        <w:t xml:space="preserve"> identity information of each </w:t>
      </w:r>
      <w:r w:rsidR="008F537F">
        <w:t>General User</w:t>
      </w:r>
      <w:r w:rsidR="003D1482">
        <w:t xml:space="preserve"> and PPTA User</w:t>
      </w:r>
      <w:r w:rsidR="000D3731">
        <w:t>.</w:t>
      </w:r>
    </w:p>
    <w:p w14:paraId="6A93C5CD" w14:textId="6802349D" w:rsidR="000315FA" w:rsidRDefault="00770DD1" w:rsidP="002B355F">
      <w:pPr>
        <w:pStyle w:val="ListParagraph"/>
        <w:numPr>
          <w:ilvl w:val="0"/>
          <w:numId w:val="12"/>
        </w:numPr>
      </w:pPr>
      <w:r>
        <w:rPr>
          <w:rFonts w:hint="cs"/>
        </w:rPr>
        <w:t>T</w:t>
      </w:r>
      <w:r>
        <w:t>he existing function “Update Email Address”</w:t>
      </w:r>
      <w:r w:rsidR="003D1482">
        <w:t xml:space="preserve"> and</w:t>
      </w:r>
      <w:r>
        <w:t xml:space="preserve"> “Two Factor Misc” shall be enhanced to include a new &amp; corresponding section of updating email address</w:t>
      </w:r>
      <w:r w:rsidR="003D1482">
        <w:t xml:space="preserve"> and</w:t>
      </w:r>
      <w:r>
        <w:t xml:space="preserve"> mobile number for those </w:t>
      </w:r>
      <w:r w:rsidR="003D1482">
        <w:t>PPTA</w:t>
      </w:r>
      <w:r w:rsidR="008F537F">
        <w:t xml:space="preserve"> User</w:t>
      </w:r>
      <w:r>
        <w:t>s.</w:t>
      </w:r>
    </w:p>
    <w:p w14:paraId="7CF8A152" w14:textId="57D1EAC3" w:rsidR="00E24901" w:rsidRDefault="00902393" w:rsidP="002B355F">
      <w:pPr>
        <w:pStyle w:val="ListParagraph"/>
        <w:numPr>
          <w:ilvl w:val="0"/>
          <w:numId w:val="12"/>
        </w:numPr>
        <w:rPr>
          <w:ins w:id="55" w:author="Peter S I. Tam" w:date="2021-06-15T10:24:00Z"/>
        </w:rPr>
      </w:pPr>
      <w:r>
        <w:t xml:space="preserve">The System would not automatically submit a </w:t>
      </w:r>
      <w:r w:rsidR="00E24901">
        <w:t xml:space="preserve">token request </w:t>
      </w:r>
      <w:r>
        <w:t>of</w:t>
      </w:r>
      <w:r w:rsidR="00E24901">
        <w:t xml:space="preserve"> Daily BIB Token Request Report </w:t>
      </w:r>
      <w:r>
        <w:t>once the PPTA User is created successfully.</w:t>
      </w:r>
    </w:p>
    <w:p w14:paraId="2B282E4E" w14:textId="5B42AA7B" w:rsidR="00793626" w:rsidRDefault="00793626" w:rsidP="002B355F">
      <w:pPr>
        <w:pStyle w:val="ListParagraph"/>
        <w:numPr>
          <w:ilvl w:val="0"/>
          <w:numId w:val="12"/>
        </w:numPr>
      </w:pPr>
      <w:ins w:id="56" w:author="Peter S I. Tam" w:date="2021-06-15T10:24:00Z">
        <w:r>
          <w:t xml:space="preserve">A one-off </w:t>
        </w:r>
      </w:ins>
      <w:ins w:id="57" w:author="Peter S I. Tam" w:date="2021-06-15T10:25:00Z">
        <w:r>
          <w:t xml:space="preserve">data </w:t>
        </w:r>
      </w:ins>
      <w:ins w:id="58" w:author="Peter S I. Tam" w:date="2021-06-15T10:24:00Z">
        <w:r>
          <w:t xml:space="preserve">conversion </w:t>
        </w:r>
      </w:ins>
      <w:ins w:id="59" w:author="Peter S I. Tam" w:date="2021-06-15T10:25:00Z">
        <w:r>
          <w:t xml:space="preserve">shall be proceed to assign the user type to those General Users in table TBL_BB_USER. </w:t>
        </w:r>
      </w:ins>
    </w:p>
    <w:p w14:paraId="1CCFC968" w14:textId="145B0741" w:rsidR="00053DDD" w:rsidRDefault="00053DDD" w:rsidP="00053DDD">
      <w:pPr>
        <w:pStyle w:val="Heading4"/>
        <w:rPr>
          <w:lang w:val="en-US"/>
        </w:rPr>
      </w:pPr>
      <w:r>
        <w:rPr>
          <w:lang w:val="en-US"/>
        </w:rPr>
        <w:lastRenderedPageBreak/>
        <w:t>Screen Flow Diagram</w:t>
      </w:r>
    </w:p>
    <w:p w14:paraId="0761292C" w14:textId="7454995E" w:rsidR="004E180D" w:rsidRPr="00F433AF" w:rsidRDefault="00BC549C" w:rsidP="004E180D">
      <w:pPr>
        <w:rPr>
          <w:lang w:val="x-none"/>
        </w:rPr>
      </w:pPr>
      <w:r>
        <w:rPr>
          <w:noProof/>
          <w:lang w:eastAsia="zh-CN"/>
        </w:rPr>
        <w:drawing>
          <wp:inline distT="0" distB="0" distL="0" distR="0" wp14:anchorId="6C8CAD39" wp14:editId="7534684D">
            <wp:extent cx="5622564" cy="7245744"/>
            <wp:effectExtent l="12700" t="12700" r="16510" b="1905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26663" cy="7251026"/>
                    </a:xfrm>
                    <a:prstGeom prst="rect">
                      <a:avLst/>
                    </a:prstGeom>
                    <a:ln>
                      <a:solidFill>
                        <a:schemeClr val="accent1"/>
                      </a:solidFill>
                    </a:ln>
                  </pic:spPr>
                </pic:pic>
              </a:graphicData>
            </a:graphic>
          </wp:inline>
        </w:drawing>
      </w:r>
    </w:p>
    <w:p w14:paraId="3575297E" w14:textId="23F20E54" w:rsidR="004E180D" w:rsidRDefault="004E180D" w:rsidP="004E180D">
      <w:pPr>
        <w:rPr>
          <w:lang w:val="x-none"/>
        </w:rPr>
      </w:pPr>
    </w:p>
    <w:p w14:paraId="140B7FE8" w14:textId="69367220" w:rsidR="00122567" w:rsidRDefault="00122567" w:rsidP="00122567">
      <w:pPr>
        <w:pStyle w:val="Heading4"/>
        <w:rPr>
          <w:lang w:val="en-US"/>
        </w:rPr>
      </w:pPr>
      <w:r>
        <w:rPr>
          <w:lang w:val="en-US"/>
        </w:rPr>
        <w:lastRenderedPageBreak/>
        <w:t>Screen (Reference)</w:t>
      </w:r>
    </w:p>
    <w:p w14:paraId="19D0AD33" w14:textId="1FAE722C" w:rsidR="00CB48C8" w:rsidRDefault="00CB48C8" w:rsidP="008100CA">
      <w:pPr>
        <w:keepNext/>
      </w:pPr>
    </w:p>
    <w:p w14:paraId="025EB803" w14:textId="40BE46BD" w:rsidR="00CB48C8" w:rsidRDefault="0025553A" w:rsidP="008100CA">
      <w:pPr>
        <w:keepNext/>
      </w:pPr>
      <w:del w:id="60" w:author="Peter S I. Tam" w:date="2021-06-15T10:04:00Z">
        <w:r w:rsidDel="00C029D2">
          <w:rPr>
            <w:noProof/>
            <w:lang w:eastAsia="zh-CN"/>
          </w:rPr>
          <w:drawing>
            <wp:inline distT="0" distB="0" distL="0" distR="0" wp14:anchorId="2642BA46" wp14:editId="4BDEC566">
              <wp:extent cx="5486400" cy="3793490"/>
              <wp:effectExtent l="12700" t="12700" r="12700" b="1651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3793490"/>
                      </a:xfrm>
                      <a:prstGeom prst="rect">
                        <a:avLst/>
                      </a:prstGeom>
                      <a:ln>
                        <a:solidFill>
                          <a:schemeClr val="accent1"/>
                        </a:solidFill>
                      </a:ln>
                    </pic:spPr>
                  </pic:pic>
                </a:graphicData>
              </a:graphic>
            </wp:inline>
          </w:drawing>
        </w:r>
      </w:del>
      <w:ins w:id="61" w:author="Peter S I. Tam" w:date="2021-06-15T10:04:00Z">
        <w:r w:rsidR="00C029D2">
          <w:rPr>
            <w:noProof/>
            <w:lang w:eastAsia="zh-CN"/>
          </w:rPr>
          <w:drawing>
            <wp:inline distT="0" distB="0" distL="0" distR="0" wp14:anchorId="3B6A2E05" wp14:editId="319F20E9">
              <wp:extent cx="5486400" cy="643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6438900"/>
                      </a:xfrm>
                      <a:prstGeom prst="rect">
                        <a:avLst/>
                      </a:prstGeom>
                      <a:noFill/>
                      <a:ln>
                        <a:noFill/>
                      </a:ln>
                    </pic:spPr>
                  </pic:pic>
                </a:graphicData>
              </a:graphic>
            </wp:inline>
          </w:drawing>
        </w:r>
      </w:ins>
    </w:p>
    <w:p w14:paraId="68C52F9B" w14:textId="1AA0395A" w:rsidR="00122567" w:rsidRDefault="008100CA" w:rsidP="008100CA">
      <w:pPr>
        <w:pStyle w:val="Caption"/>
        <w:rPr>
          <w:lang w:val="en-U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1</w:t>
      </w:r>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a</w:t>
      </w:r>
      <w:r w:rsidR="0067585F">
        <w:rPr>
          <w:noProof/>
        </w:rPr>
        <w:fldChar w:fldCharType="end"/>
      </w:r>
      <w:r>
        <w:rPr>
          <w:lang w:val="en-US"/>
        </w:rPr>
        <w:t xml:space="preserve"> </w:t>
      </w:r>
      <w:r w:rsidR="00CB48C8">
        <w:rPr>
          <w:lang w:val="en-US"/>
        </w:rPr>
        <w:t xml:space="preserve">BIB </w:t>
      </w:r>
      <w:r>
        <w:rPr>
          <w:lang w:val="en-US"/>
        </w:rPr>
        <w:t>User Management</w:t>
      </w:r>
    </w:p>
    <w:p w14:paraId="0D649784" w14:textId="3EA610B5" w:rsidR="00A953F3" w:rsidRDefault="00A953F3" w:rsidP="00A953F3"/>
    <w:p w14:paraId="1F8CF804" w14:textId="77777777" w:rsidR="004F1458" w:rsidRDefault="004F1458" w:rsidP="004F1458">
      <w:r>
        <w:t xml:space="preserve">Remarks: </w:t>
      </w:r>
    </w:p>
    <w:p w14:paraId="409DB92A" w14:textId="49E3408A" w:rsidR="005E7B0D" w:rsidRDefault="005E7B0D" w:rsidP="005E7B0D">
      <w:pPr>
        <w:pStyle w:val="ListParagraph"/>
        <w:numPr>
          <w:ilvl w:val="0"/>
          <w:numId w:val="18"/>
        </w:numPr>
        <w:rPr>
          <w:ins w:id="62" w:author="Peter S I. Tam" w:date="2021-06-15T10:23:00Z"/>
        </w:rPr>
      </w:pPr>
      <w:ins w:id="63" w:author="Peter S I. Tam" w:date="2021-06-15T10:23:00Z">
        <w:r>
          <w:t>A new section of showing number of users shall be added. Number of Primary User, General User &amp; PPTA User.</w:t>
        </w:r>
      </w:ins>
    </w:p>
    <w:p w14:paraId="7E137F4D" w14:textId="71906B98" w:rsidR="004F1458" w:rsidRDefault="004F1458" w:rsidP="002B355F">
      <w:pPr>
        <w:pStyle w:val="ListParagraph"/>
        <w:numPr>
          <w:ilvl w:val="0"/>
          <w:numId w:val="18"/>
        </w:numPr>
      </w:pPr>
      <w:r>
        <w:t>IB Account Number</w:t>
      </w:r>
      <w:ins w:id="64" w:author="Peter S I. Tam" w:date="2021-06-15T10:23:00Z">
        <w:r w:rsidR="005E7B0D">
          <w:t>, Checker Limit (HKD), Maker Limit (HKD)</w:t>
        </w:r>
      </w:ins>
      <w:r>
        <w:t xml:space="preserve"> of General User or PPTA User shall be added</w:t>
      </w:r>
      <w:ins w:id="65" w:author="Peter S I. Tam" w:date="2021-06-15T10:07:00Z">
        <w:r w:rsidR="0006113B">
          <w:t>.</w:t>
        </w:r>
      </w:ins>
    </w:p>
    <w:p w14:paraId="023D4B7D" w14:textId="47E7A6A0" w:rsidR="004F1458" w:rsidRDefault="00C029D2" w:rsidP="002B355F">
      <w:pPr>
        <w:pStyle w:val="ListParagraph"/>
        <w:numPr>
          <w:ilvl w:val="0"/>
          <w:numId w:val="18"/>
        </w:numPr>
      </w:pPr>
      <w:ins w:id="66" w:author="Peter S I. Tam" w:date="2021-06-15T10:05:00Z">
        <w:r>
          <w:lastRenderedPageBreak/>
          <w:t xml:space="preserve">A new option of </w:t>
        </w:r>
      </w:ins>
      <w:del w:id="67" w:author="Peter S I. Tam" w:date="2021-06-15T10:05:00Z">
        <w:r w:rsidR="004F1458" w:rsidDel="00C029D2">
          <w:delText>Type of User</w:delText>
        </w:r>
      </w:del>
      <w:ins w:id="68" w:author="Peter S I. Tam" w:date="2021-06-15T10:05:00Z">
        <w:r>
          <w:t>User Type</w:t>
        </w:r>
      </w:ins>
      <w:r w:rsidR="004F1458">
        <w:t xml:space="preserve"> (General User / PPTA</w:t>
      </w:r>
      <w:ins w:id="69" w:author="Peter S I. Tam" w:date="2021-06-15T10:05:00Z">
        <w:r>
          <w:t xml:space="preserve"> user</w:t>
        </w:r>
      </w:ins>
      <w:r w:rsidR="004F1458">
        <w:t>) shall be added</w:t>
      </w:r>
      <w:ins w:id="70" w:author="Peter S I. Tam" w:date="2021-06-15T09:48:00Z">
        <w:r w:rsidR="001D2384">
          <w:t xml:space="preserve">. A radio button </w:t>
        </w:r>
      </w:ins>
      <w:ins w:id="71" w:author="Peter S I. Tam" w:date="2021-06-15T10:24:00Z">
        <w:r w:rsidR="005E7B0D">
          <w:t xml:space="preserve">is </w:t>
        </w:r>
      </w:ins>
      <w:ins w:id="72" w:author="Peter S I. Tam" w:date="2021-06-15T09:48:00Z">
        <w:r w:rsidR="001D2384">
          <w:t xml:space="preserve">used to present the </w:t>
        </w:r>
      </w:ins>
      <w:ins w:id="73" w:author="Peter S I. Tam" w:date="2021-06-15T10:05:00Z">
        <w:r>
          <w:t>type</w:t>
        </w:r>
      </w:ins>
      <w:ins w:id="74" w:author="Peter S I. Tam" w:date="2021-06-15T09:48:00Z">
        <w:r w:rsidR="001D2384">
          <w:t xml:space="preserve"> of </w:t>
        </w:r>
      </w:ins>
      <w:ins w:id="75" w:author="Peter S I. Tam" w:date="2021-06-15T10:05:00Z">
        <w:r>
          <w:t>u</w:t>
        </w:r>
      </w:ins>
      <w:ins w:id="76" w:author="Peter S I. Tam" w:date="2021-06-15T09:48:00Z">
        <w:r w:rsidR="001D2384">
          <w:t xml:space="preserve">ser. There is no </w:t>
        </w:r>
      </w:ins>
      <w:ins w:id="77" w:author="Peter S I. Tam" w:date="2021-06-15T09:49:00Z">
        <w:r w:rsidR="001369BC">
          <w:t>default</w:t>
        </w:r>
      </w:ins>
      <w:ins w:id="78" w:author="Peter S I. Tam" w:date="2021-06-15T09:48:00Z">
        <w:r w:rsidR="001D2384">
          <w:t xml:space="preserve"> value on the type of user but </w:t>
        </w:r>
      </w:ins>
      <w:ins w:id="79" w:author="Peter S I. Tam" w:date="2021-06-15T09:50:00Z">
        <w:r w:rsidR="001369BC">
          <w:t xml:space="preserve">it </w:t>
        </w:r>
      </w:ins>
      <w:ins w:id="80" w:author="Peter S I. Tam" w:date="2021-06-15T09:48:00Z">
        <w:r w:rsidR="001D2384">
          <w:t>is a mandatory filed</w:t>
        </w:r>
      </w:ins>
      <w:ins w:id="81" w:author="Peter S I. Tam" w:date="2021-06-15T09:49:00Z">
        <w:r w:rsidR="001D2384">
          <w:t>.</w:t>
        </w:r>
      </w:ins>
      <w:ins w:id="82" w:author="Peter S I. Tam" w:date="2021-06-15T09:48:00Z">
        <w:r w:rsidR="001D2384">
          <w:t xml:space="preserve"> </w:t>
        </w:r>
      </w:ins>
    </w:p>
    <w:p w14:paraId="7FC2209C" w14:textId="6C06CCE2" w:rsidR="0006113B" w:rsidRDefault="004F1458" w:rsidP="002B355F">
      <w:pPr>
        <w:pStyle w:val="ListParagraph"/>
        <w:numPr>
          <w:ilvl w:val="0"/>
          <w:numId w:val="18"/>
        </w:numPr>
      </w:pPr>
      <w:del w:id="83" w:author="Peter S I. Tam" w:date="2021-06-15T10:23:00Z">
        <w:r w:rsidDel="005E7B0D">
          <w:delText xml:space="preserve">A new section of showing number of users shall be added. Number of Primary </w:delText>
        </w:r>
        <w:r w:rsidR="00EA6A9F" w:rsidDel="005E7B0D">
          <w:delText>User</w:delText>
        </w:r>
        <w:r w:rsidDel="005E7B0D">
          <w:delText xml:space="preserve">, General </w:delText>
        </w:r>
        <w:r w:rsidR="00EA6A9F" w:rsidDel="005E7B0D">
          <w:delText>User</w:delText>
        </w:r>
        <w:r w:rsidDel="005E7B0D">
          <w:delText xml:space="preserve"> &amp; PPTA </w:delText>
        </w:r>
        <w:r w:rsidR="00EA6A9F" w:rsidDel="005E7B0D">
          <w:delText xml:space="preserve">User </w:delText>
        </w:r>
        <w:r w:rsidDel="005E7B0D">
          <w:delText>should be shown</w:delText>
        </w:r>
      </w:del>
      <w:del w:id="84" w:author="Peter S I. Tam" w:date="2021-06-15T09:48:00Z">
        <w:r w:rsidDel="001D2384">
          <w:delText xml:space="preserve"> as 3 figures</w:delText>
        </w:r>
      </w:del>
      <w:ins w:id="85" w:author="Peter S I. Tam" w:date="2021-06-15T10:06:00Z">
        <w:r w:rsidR="0006113B">
          <w:t>All General User</w:t>
        </w:r>
      </w:ins>
      <w:ins w:id="86" w:author="Peter S I. Tam" w:date="2021-06-15T10:07:00Z">
        <w:r w:rsidR="0006113B">
          <w:t>s</w:t>
        </w:r>
      </w:ins>
      <w:ins w:id="87" w:author="Peter S I. Tam" w:date="2021-06-15T10:06:00Z">
        <w:r w:rsidR="0006113B">
          <w:t xml:space="preserve"> shall be displayed first and then PPTA User</w:t>
        </w:r>
      </w:ins>
      <w:ins w:id="88" w:author="Peter S I. Tam" w:date="2021-06-15T10:07:00Z">
        <w:r w:rsidR="0006113B">
          <w:t>.</w:t>
        </w:r>
      </w:ins>
    </w:p>
    <w:p w14:paraId="03DBBA76" w14:textId="77777777" w:rsidR="004F1458" w:rsidRDefault="004F1458" w:rsidP="00A953F3"/>
    <w:p w14:paraId="7D18B9C6" w14:textId="77777777" w:rsidR="00CB48C8" w:rsidRDefault="00CB48C8" w:rsidP="00CB48C8">
      <w:pPr>
        <w:keepNext/>
      </w:pPr>
    </w:p>
    <w:p w14:paraId="62041748" w14:textId="7AE21642" w:rsidR="004D323A" w:rsidRDefault="0025553A" w:rsidP="00A953F3">
      <w:del w:id="89" w:author="Peter S I. Tam" w:date="2021-06-15T10:04:00Z">
        <w:r w:rsidDel="00C029D2">
          <w:rPr>
            <w:noProof/>
            <w:lang w:eastAsia="zh-CN"/>
          </w:rPr>
          <w:drawing>
            <wp:inline distT="0" distB="0" distL="0" distR="0" wp14:anchorId="17421F22" wp14:editId="307B848E">
              <wp:extent cx="5486400" cy="4326255"/>
              <wp:effectExtent l="12700" t="12700" r="1270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3">
                        <a:extLst>
                          <a:ext uri="{28A0092B-C50C-407E-A947-70E740481C1C}">
                            <a14:useLocalDpi xmlns:a14="http://schemas.microsoft.com/office/drawing/2010/main" val="0"/>
                          </a:ext>
                        </a:extLst>
                      </a:blip>
                      <a:stretch>
                        <a:fillRect/>
                      </a:stretch>
                    </pic:blipFill>
                    <pic:spPr>
                      <a:xfrm>
                        <a:off x="0" y="0"/>
                        <a:ext cx="5486400" cy="4326255"/>
                      </a:xfrm>
                      <a:prstGeom prst="rect">
                        <a:avLst/>
                      </a:prstGeom>
                      <a:ln>
                        <a:solidFill>
                          <a:schemeClr val="accent1"/>
                        </a:solidFill>
                      </a:ln>
                    </pic:spPr>
                  </pic:pic>
                </a:graphicData>
              </a:graphic>
            </wp:inline>
          </w:drawing>
        </w:r>
      </w:del>
      <w:ins w:id="90" w:author="Peter S I. Tam" w:date="2021-06-15T10:04:00Z">
        <w:r w:rsidR="00C029D2">
          <w:rPr>
            <w:noProof/>
            <w:lang w:eastAsia="zh-CN"/>
          </w:rPr>
          <w:drawing>
            <wp:inline distT="0" distB="0" distL="0" distR="0" wp14:anchorId="766A1511" wp14:editId="699E59A6">
              <wp:extent cx="5486400"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990850"/>
                      </a:xfrm>
                      <a:prstGeom prst="rect">
                        <a:avLst/>
                      </a:prstGeom>
                      <a:noFill/>
                      <a:ln>
                        <a:noFill/>
                      </a:ln>
                    </pic:spPr>
                  </pic:pic>
                </a:graphicData>
              </a:graphic>
            </wp:inline>
          </w:drawing>
        </w:r>
      </w:ins>
    </w:p>
    <w:p w14:paraId="0AA8288B" w14:textId="11D1C10E" w:rsidR="004D323A" w:rsidRDefault="004D323A" w:rsidP="004D323A">
      <w:pPr>
        <w:pStyle w:val="Caption"/>
        <w:rPr>
          <w:lang w:val="en-US"/>
        </w:rPr>
      </w:pPr>
      <w:r>
        <w:t xml:space="preserve">Screen </w:t>
      </w:r>
      <w:r>
        <w:rPr>
          <w:noProof/>
        </w:rPr>
        <w:fldChar w:fldCharType="begin"/>
      </w:r>
      <w:r>
        <w:rPr>
          <w:noProof/>
        </w:rPr>
        <w:instrText xml:space="preserve"> STYLEREF 4 \s </w:instrText>
      </w:r>
      <w:r>
        <w:rPr>
          <w:noProof/>
        </w:rPr>
        <w:fldChar w:fldCharType="separate"/>
      </w:r>
      <w:r w:rsidR="008C1F40">
        <w:rPr>
          <w:noProof/>
        </w:rPr>
        <w:t>2.2.</w:t>
      </w:r>
      <w:r w:rsidR="00667E7A">
        <w:rPr>
          <w:noProof/>
          <w:lang w:val="en-US"/>
        </w:rPr>
        <w:t>1</w:t>
      </w:r>
      <w:r w:rsidR="008C1F40">
        <w:rPr>
          <w:noProof/>
        </w:rPr>
        <w:t>.4</w:t>
      </w:r>
      <w:r>
        <w:rPr>
          <w:noProof/>
        </w:rPr>
        <w:fldChar w:fldCharType="end"/>
      </w:r>
      <w:r>
        <w:noBreakHyphen/>
      </w:r>
      <w:r>
        <w:rPr>
          <w:noProof/>
        </w:rPr>
        <w:fldChar w:fldCharType="begin"/>
      </w:r>
      <w:r>
        <w:rPr>
          <w:noProof/>
        </w:rPr>
        <w:instrText xml:space="preserve"> SEQ Screen \* alphabetic \s 4 </w:instrText>
      </w:r>
      <w:r>
        <w:rPr>
          <w:noProof/>
        </w:rPr>
        <w:fldChar w:fldCharType="separate"/>
      </w:r>
      <w:r w:rsidR="008C1F40">
        <w:rPr>
          <w:noProof/>
        </w:rPr>
        <w:t>b</w:t>
      </w:r>
      <w:r>
        <w:rPr>
          <w:noProof/>
        </w:rPr>
        <w:fldChar w:fldCharType="end"/>
      </w:r>
      <w:r>
        <w:rPr>
          <w:lang w:val="en-US"/>
        </w:rPr>
        <w:t xml:space="preserve"> User Management Details</w:t>
      </w:r>
    </w:p>
    <w:p w14:paraId="2BEA0A74" w14:textId="77777777" w:rsidR="004D323A" w:rsidRDefault="004D323A" w:rsidP="00A953F3"/>
    <w:p w14:paraId="146F2C10" w14:textId="77777777" w:rsidR="004F1458" w:rsidRDefault="004F1458" w:rsidP="00A953F3">
      <w:r>
        <w:t xml:space="preserve">Remarks: </w:t>
      </w:r>
    </w:p>
    <w:p w14:paraId="3959835B" w14:textId="53F03C40" w:rsidR="00A953F3" w:rsidRDefault="004F1458" w:rsidP="002B355F">
      <w:pPr>
        <w:pStyle w:val="ListParagraph"/>
        <w:numPr>
          <w:ilvl w:val="0"/>
          <w:numId w:val="19"/>
        </w:numPr>
      </w:pPr>
      <w:r>
        <w:t xml:space="preserve">An option of </w:t>
      </w:r>
      <w:r w:rsidR="003F4743">
        <w:t>“</w:t>
      </w:r>
      <w:del w:id="91" w:author="Peter S I. Tam" w:date="2021-06-15T10:05:00Z">
        <w:r w:rsidDel="00C029D2">
          <w:delText>Type of User</w:delText>
        </w:r>
      </w:del>
      <w:ins w:id="92" w:author="Peter S I. Tam" w:date="2021-06-15T10:05:00Z">
        <w:r w:rsidR="00C029D2">
          <w:t>User Type</w:t>
        </w:r>
      </w:ins>
      <w:r w:rsidR="003F4743">
        <w:t>”</w:t>
      </w:r>
      <w:r>
        <w:t xml:space="preserve"> shall be added</w:t>
      </w:r>
      <w:ins w:id="93" w:author="Peter S I. Tam" w:date="2021-06-15T10:05:00Z">
        <w:r w:rsidR="00C029D2">
          <w:t>.</w:t>
        </w:r>
      </w:ins>
      <w:del w:id="94" w:author="Peter S I. Tam" w:date="2021-06-15T10:05:00Z">
        <w:r w:rsidDel="00C029D2">
          <w:delText>,</w:delText>
        </w:r>
      </w:del>
      <w:r>
        <w:t xml:space="preserve"> </w:t>
      </w:r>
      <w:ins w:id="95" w:author="Peter S I. Tam" w:date="2021-06-15T10:05:00Z">
        <w:r w:rsidR="00C029D2">
          <w:t xml:space="preserve">Possible value </w:t>
        </w:r>
      </w:ins>
      <w:ins w:id="96" w:author="Peter S I. Tam" w:date="2021-06-15T10:06:00Z">
        <w:r w:rsidR="00C029D2">
          <w:t>is</w:t>
        </w:r>
      </w:ins>
      <w:ins w:id="97" w:author="Peter S I. Tam" w:date="2021-06-15T10:05:00Z">
        <w:r w:rsidR="00C029D2">
          <w:t xml:space="preserve"> </w:t>
        </w:r>
      </w:ins>
      <w:ins w:id="98" w:author="Peter S I. Tam" w:date="2021-06-15T10:24:00Z">
        <w:r w:rsidR="00945F02">
          <w:t xml:space="preserve">either </w:t>
        </w:r>
      </w:ins>
      <w:r>
        <w:t>General User or PPTA User.</w:t>
      </w:r>
    </w:p>
    <w:p w14:paraId="205A5D33" w14:textId="77777777" w:rsidR="004F1458" w:rsidRPr="00A953F3" w:rsidRDefault="004F1458" w:rsidP="004F1458">
      <w:pPr>
        <w:pStyle w:val="ListParagraph"/>
      </w:pPr>
    </w:p>
    <w:p w14:paraId="181C62EB" w14:textId="302D9BED" w:rsidR="00122567" w:rsidRDefault="00122567" w:rsidP="004E180D">
      <w:pPr>
        <w:rPr>
          <w:lang w:val="x-none"/>
        </w:rPr>
      </w:pPr>
    </w:p>
    <w:p w14:paraId="0BA0D249" w14:textId="7A5CF142" w:rsidR="00FC7A0B" w:rsidRDefault="0025553A" w:rsidP="00FC7A0B">
      <w:r>
        <w:rPr>
          <w:noProof/>
          <w:lang w:eastAsia="zh-CN"/>
        </w:rPr>
        <w:lastRenderedPageBreak/>
        <w:drawing>
          <wp:inline distT="0" distB="0" distL="0" distR="0" wp14:anchorId="5AA05CA6" wp14:editId="65545367">
            <wp:extent cx="5486400" cy="4612640"/>
            <wp:effectExtent l="12700" t="12700" r="12700" b="10160"/>
            <wp:docPr id="77" name="Picture 7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86400" cy="4612640"/>
                    </a:xfrm>
                    <a:prstGeom prst="rect">
                      <a:avLst/>
                    </a:prstGeom>
                    <a:ln>
                      <a:solidFill>
                        <a:schemeClr val="accent1"/>
                      </a:solidFill>
                    </a:ln>
                  </pic:spPr>
                </pic:pic>
              </a:graphicData>
            </a:graphic>
          </wp:inline>
        </w:drawing>
      </w:r>
    </w:p>
    <w:p w14:paraId="64AE8337" w14:textId="785A1D9B" w:rsidR="00380034" w:rsidRPr="00FE2939" w:rsidRDefault="00380034" w:rsidP="00BE7B19">
      <w:pPr>
        <w:pStyle w:val="Caption"/>
      </w:pPr>
      <w:r>
        <w:t xml:space="preserve">Screen </w:t>
      </w:r>
      <w:r w:rsidRPr="00BE7B19">
        <w:fldChar w:fldCharType="begin"/>
      </w:r>
      <w:r>
        <w:instrText xml:space="preserve"> STYLEREF 4 \s </w:instrText>
      </w:r>
      <w:r w:rsidRPr="00BE7B19">
        <w:fldChar w:fldCharType="separate"/>
      </w:r>
      <w:r w:rsidR="008C1F40">
        <w:t>2.2.</w:t>
      </w:r>
      <w:r w:rsidR="00667E7A">
        <w:rPr>
          <w:lang w:val="en-US"/>
        </w:rPr>
        <w:t>1</w:t>
      </w:r>
      <w:r w:rsidR="008C1F40">
        <w:t>.4</w:t>
      </w:r>
      <w:r w:rsidRPr="00BE7B19">
        <w:fldChar w:fldCharType="end"/>
      </w:r>
      <w:r>
        <w:noBreakHyphen/>
      </w:r>
      <w:r w:rsidR="0025553A">
        <w:rPr>
          <w:lang w:val="en-US"/>
        </w:rPr>
        <w:t>c</w:t>
      </w:r>
      <w:r>
        <w:t xml:space="preserve"> Detail Customer Info (Include </w:t>
      </w:r>
      <w:r w:rsidR="00CB48C8">
        <w:rPr>
          <w:lang w:val="en-US"/>
        </w:rPr>
        <w:t>PPTA</w:t>
      </w:r>
      <w:r w:rsidR="008F537F">
        <w:t xml:space="preserve"> User</w:t>
      </w:r>
      <w:r>
        <w:t>s Information)</w:t>
      </w:r>
    </w:p>
    <w:p w14:paraId="26792105" w14:textId="4B71B80C" w:rsidR="00FC7A0B" w:rsidRDefault="00FC7A0B" w:rsidP="008C1F40">
      <w:pPr>
        <w:pStyle w:val="Caption"/>
        <w:rPr>
          <w:bCs/>
          <w:sz w:val="26"/>
          <w:szCs w:val="26"/>
        </w:rPr>
      </w:pPr>
      <w:r>
        <w:br w:type="page"/>
      </w:r>
    </w:p>
    <w:p w14:paraId="4E3460B8" w14:textId="21E3BDC9" w:rsidR="00257975" w:rsidRDefault="00351B5C" w:rsidP="00257975">
      <w:pPr>
        <w:pStyle w:val="Heading3"/>
        <w:rPr>
          <w:iCs/>
        </w:rPr>
      </w:pPr>
      <w:bookmarkStart w:id="99" w:name="_Toc74732995"/>
      <w:r>
        <w:rPr>
          <w:iCs/>
          <w:lang w:val="en-US"/>
        </w:rPr>
        <w:lastRenderedPageBreak/>
        <w:t xml:space="preserve">BIB </w:t>
      </w:r>
      <w:r w:rsidR="003A0F61">
        <w:rPr>
          <w:iCs/>
          <w:lang w:val="en-US"/>
        </w:rPr>
        <w:t>–</w:t>
      </w:r>
      <w:r>
        <w:rPr>
          <w:iCs/>
          <w:lang w:val="en-US"/>
        </w:rPr>
        <w:t xml:space="preserve"> </w:t>
      </w:r>
      <w:r w:rsidR="00257975">
        <w:rPr>
          <w:iCs/>
        </w:rPr>
        <w:t xml:space="preserve">First Time </w:t>
      </w:r>
      <w:r>
        <w:rPr>
          <w:iCs/>
          <w:lang w:val="en-US"/>
        </w:rPr>
        <w:t xml:space="preserve">Registration of </w:t>
      </w:r>
      <w:r w:rsidR="000E1B45">
        <w:rPr>
          <w:iCs/>
          <w:lang w:val="en-US"/>
        </w:rPr>
        <w:t>PPTA</w:t>
      </w:r>
      <w:r w:rsidR="008F537F">
        <w:rPr>
          <w:iCs/>
          <w:lang w:val="en-US"/>
        </w:rPr>
        <w:t xml:space="preserve"> User</w:t>
      </w:r>
      <w:r w:rsidR="00257975">
        <w:rPr>
          <w:iCs/>
        </w:rPr>
        <w:t xml:space="preserve"> (Account Activation)</w:t>
      </w:r>
      <w:bookmarkEnd w:id="99"/>
    </w:p>
    <w:p w14:paraId="66480BE0" w14:textId="664A2E6D" w:rsidR="00F433AF" w:rsidRDefault="00CA5DBC" w:rsidP="00F433AF">
      <w:pPr>
        <w:pStyle w:val="Heading4"/>
      </w:pPr>
      <w:r>
        <w:rPr>
          <w:lang w:val="en-US"/>
        </w:rPr>
        <w:t>Overview</w:t>
      </w:r>
    </w:p>
    <w:p w14:paraId="74FC7719" w14:textId="77777777" w:rsidR="00F433AF" w:rsidRPr="001168FE" w:rsidRDefault="00F433AF" w:rsidP="00F433AF">
      <w:pPr>
        <w:rPr>
          <w:lang w:val="x-none"/>
        </w:rPr>
      </w:pPr>
    </w:p>
    <w:p w14:paraId="1471FB69" w14:textId="549F2F47" w:rsidR="00F433AF" w:rsidRDefault="00F433AF" w:rsidP="00F433AF">
      <w:r>
        <w:t xml:space="preserve">This function is </w:t>
      </w:r>
      <w:r w:rsidR="00351B5C">
        <w:t xml:space="preserve">a </w:t>
      </w:r>
      <w:r w:rsidR="002B61D5">
        <w:t>new BIB</w:t>
      </w:r>
      <w:r>
        <w:t xml:space="preserve"> function</w:t>
      </w:r>
      <w:r w:rsidR="002B61D5">
        <w:t xml:space="preserve"> for </w:t>
      </w:r>
      <w:r w:rsidR="0065384A">
        <w:t>PPTA</w:t>
      </w:r>
      <w:r w:rsidR="008F537F">
        <w:t xml:space="preserve"> User</w:t>
      </w:r>
      <w:r w:rsidR="00221AAF">
        <w:t xml:space="preserve"> account activation</w:t>
      </w:r>
    </w:p>
    <w:p w14:paraId="47D931E9" w14:textId="77777777" w:rsidR="00F433AF" w:rsidRDefault="00F433AF" w:rsidP="00F433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135"/>
      </w:tblGrid>
      <w:tr w:rsidR="00642A18" w14:paraId="3A1BFAD7" w14:textId="77777777" w:rsidTr="00642A18">
        <w:tc>
          <w:tcPr>
            <w:tcW w:w="495" w:type="dxa"/>
            <w:shd w:val="clear" w:color="auto" w:fill="F2F2F2"/>
          </w:tcPr>
          <w:p w14:paraId="719D6026" w14:textId="77777777" w:rsidR="00642A18" w:rsidRPr="001F20DD" w:rsidRDefault="00642A18" w:rsidP="000203B3">
            <w:pPr>
              <w:rPr>
                <w:b/>
              </w:rPr>
            </w:pPr>
            <w:r w:rsidRPr="001F20DD">
              <w:rPr>
                <w:b/>
              </w:rPr>
              <w:t>#</w:t>
            </w:r>
          </w:p>
        </w:tc>
        <w:tc>
          <w:tcPr>
            <w:tcW w:w="8135" w:type="dxa"/>
            <w:shd w:val="clear" w:color="auto" w:fill="F2F2F2"/>
          </w:tcPr>
          <w:p w14:paraId="3D7E875E" w14:textId="128B0253" w:rsidR="00642A18" w:rsidRPr="001F20DD" w:rsidRDefault="00AF67F5" w:rsidP="000203B3">
            <w:pPr>
              <w:rPr>
                <w:b/>
              </w:rPr>
            </w:pPr>
            <w:r>
              <w:rPr>
                <w:rFonts w:hint="cs"/>
                <w:b/>
              </w:rPr>
              <w:t>UFN</w:t>
            </w:r>
          </w:p>
        </w:tc>
      </w:tr>
      <w:tr w:rsidR="00642A18" w14:paraId="08BD2A24" w14:textId="77777777" w:rsidTr="00642A18">
        <w:tc>
          <w:tcPr>
            <w:tcW w:w="495" w:type="dxa"/>
            <w:shd w:val="clear" w:color="auto" w:fill="auto"/>
          </w:tcPr>
          <w:p w14:paraId="5E72CDD7" w14:textId="77777777" w:rsidR="00642A18" w:rsidRDefault="00642A18" w:rsidP="000203B3">
            <w:r>
              <w:rPr>
                <w:rFonts w:hint="cs"/>
              </w:rPr>
              <w:t>1</w:t>
            </w:r>
          </w:p>
        </w:tc>
        <w:tc>
          <w:tcPr>
            <w:tcW w:w="8135" w:type="dxa"/>
            <w:shd w:val="clear" w:color="auto" w:fill="auto"/>
          </w:tcPr>
          <w:p w14:paraId="754F92BC" w14:textId="71B26FB3" w:rsidR="00642A18" w:rsidRDefault="00642A18" w:rsidP="000203B3">
            <w:r>
              <w:t>FR-U-BIB-002</w:t>
            </w:r>
          </w:p>
        </w:tc>
      </w:tr>
    </w:tbl>
    <w:p w14:paraId="4BB495C0" w14:textId="752F098B" w:rsidR="00C32911" w:rsidRDefault="00351B5C" w:rsidP="00351B5C">
      <w:pPr>
        <w:pStyle w:val="Heading4"/>
        <w:rPr>
          <w:lang w:val="en-US"/>
        </w:rPr>
      </w:pPr>
      <w:r>
        <w:rPr>
          <w:lang w:val="en-US"/>
        </w:rPr>
        <w:t xml:space="preserve">High-Level </w:t>
      </w:r>
      <w:r w:rsidR="00C32911" w:rsidRPr="00351B5C">
        <w:rPr>
          <w:lang w:val="en-US"/>
        </w:rPr>
        <w:t>Implementation</w:t>
      </w:r>
    </w:p>
    <w:p w14:paraId="0C1BCB4A" w14:textId="215297BF" w:rsidR="00351B5C" w:rsidRDefault="00351B5C" w:rsidP="00351B5C"/>
    <w:p w14:paraId="6B7EBD1D" w14:textId="77777777" w:rsidR="00351B5C" w:rsidRDefault="00351B5C" w:rsidP="00351B5C">
      <w:r>
        <w:rPr>
          <w:rFonts w:hint="cs"/>
        </w:rPr>
        <w:t>B</w:t>
      </w:r>
      <w:r>
        <w:t>elow is the high-level design and approach of the implementation.</w:t>
      </w:r>
    </w:p>
    <w:p w14:paraId="78944743" w14:textId="77777777" w:rsidR="00351B5C" w:rsidRPr="00351B5C" w:rsidRDefault="00351B5C" w:rsidP="00351B5C"/>
    <w:p w14:paraId="6A6184F8" w14:textId="464CB907" w:rsidR="00C32911" w:rsidRDefault="00C32911" w:rsidP="002B355F">
      <w:pPr>
        <w:pStyle w:val="ListParagraph"/>
        <w:numPr>
          <w:ilvl w:val="0"/>
          <w:numId w:val="8"/>
        </w:numPr>
      </w:pPr>
      <w:r>
        <w:t>Steps as shown below:</w:t>
      </w:r>
    </w:p>
    <w:p w14:paraId="08632D5E" w14:textId="77777777" w:rsidR="00C32911" w:rsidRDefault="00C32911" w:rsidP="00C32911"/>
    <w:tbl>
      <w:tblPr>
        <w:tblStyle w:val="TableGrid"/>
        <w:tblW w:w="8647" w:type="dxa"/>
        <w:tblInd w:w="-5" w:type="dxa"/>
        <w:tblLook w:val="04A0" w:firstRow="1" w:lastRow="0" w:firstColumn="1" w:lastColumn="0" w:noHBand="0" w:noVBand="1"/>
      </w:tblPr>
      <w:tblGrid>
        <w:gridCol w:w="450"/>
        <w:gridCol w:w="5220"/>
        <w:gridCol w:w="2977"/>
      </w:tblGrid>
      <w:tr w:rsidR="00C32911" w14:paraId="19AFF0B2" w14:textId="77777777" w:rsidTr="00351B5C">
        <w:tc>
          <w:tcPr>
            <w:tcW w:w="450" w:type="dxa"/>
            <w:shd w:val="clear" w:color="auto" w:fill="F2F2F2" w:themeFill="background1" w:themeFillShade="F2"/>
          </w:tcPr>
          <w:p w14:paraId="45B61755" w14:textId="77777777" w:rsidR="00C32911" w:rsidRPr="00351B5C" w:rsidRDefault="00C32911" w:rsidP="00343E52">
            <w:pPr>
              <w:rPr>
                <w:rStyle w:val="shorttext"/>
                <w:b/>
                <w:szCs w:val="22"/>
              </w:rPr>
            </w:pPr>
          </w:p>
        </w:tc>
        <w:tc>
          <w:tcPr>
            <w:tcW w:w="5220" w:type="dxa"/>
            <w:shd w:val="clear" w:color="auto" w:fill="F2F2F2" w:themeFill="background1" w:themeFillShade="F2"/>
          </w:tcPr>
          <w:p w14:paraId="75AA01F9" w14:textId="77777777" w:rsidR="00C32911" w:rsidRPr="00351B5C" w:rsidRDefault="00C32911" w:rsidP="00343E52">
            <w:pPr>
              <w:rPr>
                <w:rStyle w:val="shorttext"/>
                <w:b/>
                <w:szCs w:val="22"/>
              </w:rPr>
            </w:pPr>
            <w:r w:rsidRPr="00351B5C">
              <w:rPr>
                <w:rStyle w:val="shorttext"/>
                <w:b/>
                <w:szCs w:val="22"/>
              </w:rPr>
              <w:t>Steps</w:t>
            </w:r>
          </w:p>
        </w:tc>
        <w:tc>
          <w:tcPr>
            <w:tcW w:w="2977" w:type="dxa"/>
            <w:shd w:val="clear" w:color="auto" w:fill="F2F2F2" w:themeFill="background1" w:themeFillShade="F2"/>
          </w:tcPr>
          <w:p w14:paraId="161AB574" w14:textId="77777777" w:rsidR="00C32911" w:rsidRPr="00351B5C" w:rsidRDefault="00C32911" w:rsidP="00343E52">
            <w:pPr>
              <w:rPr>
                <w:rStyle w:val="shorttext"/>
                <w:b/>
                <w:szCs w:val="22"/>
              </w:rPr>
            </w:pPr>
            <w:r w:rsidRPr="00351B5C">
              <w:rPr>
                <w:rStyle w:val="shorttext"/>
                <w:b/>
                <w:szCs w:val="22"/>
              </w:rPr>
              <w:t>Remarks</w:t>
            </w:r>
          </w:p>
        </w:tc>
      </w:tr>
      <w:tr w:rsidR="00C32911" w14:paraId="2F28A0CC" w14:textId="77777777" w:rsidTr="00351B5C">
        <w:tc>
          <w:tcPr>
            <w:tcW w:w="450" w:type="dxa"/>
          </w:tcPr>
          <w:p w14:paraId="0DB19011" w14:textId="77777777" w:rsidR="00C32911" w:rsidRDefault="00C32911" w:rsidP="00343E52">
            <w:pPr>
              <w:rPr>
                <w:rStyle w:val="shorttext"/>
                <w:szCs w:val="22"/>
              </w:rPr>
            </w:pPr>
            <w:r>
              <w:rPr>
                <w:rStyle w:val="shorttext"/>
                <w:szCs w:val="22"/>
              </w:rPr>
              <w:t>1</w:t>
            </w:r>
          </w:p>
        </w:tc>
        <w:tc>
          <w:tcPr>
            <w:tcW w:w="5220" w:type="dxa"/>
          </w:tcPr>
          <w:p w14:paraId="6FF0A6E0" w14:textId="48289C97" w:rsidR="00C32911" w:rsidRDefault="00C32911" w:rsidP="00343E52">
            <w:pPr>
              <w:rPr>
                <w:rStyle w:val="shorttext"/>
                <w:szCs w:val="22"/>
              </w:rPr>
            </w:pPr>
            <w:r>
              <w:rPr>
                <w:rStyle w:val="shorttext"/>
                <w:szCs w:val="22"/>
              </w:rPr>
              <w:t xml:space="preserve">Primary user must activate the BIB account before </w:t>
            </w:r>
            <w:r w:rsidR="000E1B45">
              <w:rPr>
                <w:rStyle w:val="shorttext"/>
                <w:szCs w:val="22"/>
              </w:rPr>
              <w:t>PPTA</w:t>
            </w:r>
            <w:r w:rsidR="008F537F">
              <w:rPr>
                <w:rStyle w:val="shorttext"/>
                <w:szCs w:val="22"/>
              </w:rPr>
              <w:t xml:space="preserve"> User</w:t>
            </w:r>
            <w:r>
              <w:rPr>
                <w:rStyle w:val="shorttext"/>
                <w:szCs w:val="22"/>
              </w:rPr>
              <w:t>s</w:t>
            </w:r>
          </w:p>
        </w:tc>
        <w:tc>
          <w:tcPr>
            <w:tcW w:w="2977" w:type="dxa"/>
          </w:tcPr>
          <w:p w14:paraId="7E3EE33F" w14:textId="43250565" w:rsidR="00C32911" w:rsidRDefault="000E1B45" w:rsidP="00343E52">
            <w:pPr>
              <w:rPr>
                <w:rStyle w:val="shorttext"/>
                <w:szCs w:val="22"/>
              </w:rPr>
            </w:pPr>
            <w:r>
              <w:rPr>
                <w:rStyle w:val="shorttext"/>
                <w:szCs w:val="22"/>
              </w:rPr>
              <w:t>PPTA</w:t>
            </w:r>
            <w:r w:rsidR="008F537F">
              <w:rPr>
                <w:rStyle w:val="shorttext"/>
                <w:szCs w:val="22"/>
              </w:rPr>
              <w:t xml:space="preserve"> User</w:t>
            </w:r>
            <w:r w:rsidR="00C32911">
              <w:rPr>
                <w:rStyle w:val="shorttext"/>
                <w:szCs w:val="22"/>
              </w:rPr>
              <w:t>s cannot activate account before primary user</w:t>
            </w:r>
          </w:p>
          <w:p w14:paraId="4DA0DC1A" w14:textId="77777777" w:rsidR="00C32911" w:rsidRDefault="00C32911" w:rsidP="00343E52">
            <w:pPr>
              <w:rPr>
                <w:rStyle w:val="shorttext"/>
                <w:szCs w:val="22"/>
              </w:rPr>
            </w:pPr>
          </w:p>
        </w:tc>
      </w:tr>
      <w:tr w:rsidR="00C32911" w14:paraId="0E0F302A" w14:textId="77777777" w:rsidTr="00351B5C">
        <w:tc>
          <w:tcPr>
            <w:tcW w:w="450" w:type="dxa"/>
          </w:tcPr>
          <w:p w14:paraId="44AD734C" w14:textId="77777777" w:rsidR="00C32911" w:rsidRDefault="00C32911" w:rsidP="00343E52">
            <w:pPr>
              <w:rPr>
                <w:rStyle w:val="shorttext"/>
                <w:szCs w:val="22"/>
              </w:rPr>
            </w:pPr>
            <w:r>
              <w:rPr>
                <w:rStyle w:val="shorttext"/>
                <w:szCs w:val="22"/>
              </w:rPr>
              <w:t>2</w:t>
            </w:r>
          </w:p>
        </w:tc>
        <w:tc>
          <w:tcPr>
            <w:tcW w:w="5220" w:type="dxa"/>
          </w:tcPr>
          <w:p w14:paraId="4D2D057F" w14:textId="295759FB" w:rsidR="00C32911" w:rsidRPr="00363526" w:rsidRDefault="00C32911" w:rsidP="00343E52">
            <w:pPr>
              <w:rPr>
                <w:rStyle w:val="shorttext"/>
                <w:szCs w:val="22"/>
              </w:rPr>
            </w:pPr>
            <w:r>
              <w:rPr>
                <w:rStyle w:val="shorttext"/>
                <w:szCs w:val="22"/>
              </w:rPr>
              <w:t>(</w:t>
            </w:r>
            <w:r w:rsidR="000E1B45">
              <w:rPr>
                <w:rStyle w:val="shorttext"/>
                <w:szCs w:val="22"/>
              </w:rPr>
              <w:t>PPTA</w:t>
            </w:r>
            <w:r w:rsidR="008F537F">
              <w:rPr>
                <w:rStyle w:val="shorttext"/>
                <w:szCs w:val="22"/>
              </w:rPr>
              <w:t xml:space="preserve"> User</w:t>
            </w:r>
            <w:r w:rsidRPr="00363526">
              <w:rPr>
                <w:rStyle w:val="shorttext"/>
                <w:szCs w:val="22"/>
              </w:rPr>
              <w:t>s</w:t>
            </w:r>
            <w:r>
              <w:rPr>
                <w:rStyle w:val="shorttext"/>
                <w:szCs w:val="22"/>
              </w:rPr>
              <w:t>)</w:t>
            </w:r>
            <w:r w:rsidRPr="00363526">
              <w:rPr>
                <w:rStyle w:val="shorttext"/>
                <w:szCs w:val="22"/>
              </w:rPr>
              <w:t xml:space="preserve"> </w:t>
            </w:r>
            <w:r>
              <w:rPr>
                <w:rStyle w:val="shorttext"/>
                <w:szCs w:val="22"/>
              </w:rPr>
              <w:t>P</w:t>
            </w:r>
            <w:r w:rsidRPr="00363526">
              <w:rPr>
                <w:rStyle w:val="shorttext"/>
                <w:szCs w:val="22"/>
              </w:rPr>
              <w:t xml:space="preserve">erform the “First Time Registration” flow through BIB with the information below, to help the authentication of </w:t>
            </w:r>
            <w:r w:rsidR="008F537F">
              <w:rPr>
                <w:rStyle w:val="shorttext"/>
                <w:szCs w:val="22"/>
              </w:rPr>
              <w:t>General User</w:t>
            </w:r>
            <w:r w:rsidRPr="00363526">
              <w:rPr>
                <w:rStyle w:val="shorttext"/>
                <w:szCs w:val="22"/>
              </w:rPr>
              <w:t>s.</w:t>
            </w:r>
          </w:p>
          <w:p w14:paraId="5338BFA3" w14:textId="77777777" w:rsidR="00C32911" w:rsidRPr="00363526" w:rsidRDefault="00C32911" w:rsidP="002B355F">
            <w:pPr>
              <w:pStyle w:val="ListParagraph"/>
              <w:numPr>
                <w:ilvl w:val="0"/>
                <w:numId w:val="7"/>
              </w:numPr>
              <w:suppressAutoHyphens w:val="0"/>
              <w:jc w:val="both"/>
              <w:rPr>
                <w:rStyle w:val="shorttext"/>
                <w:szCs w:val="22"/>
              </w:rPr>
            </w:pPr>
            <w:r w:rsidRPr="00363526">
              <w:rPr>
                <w:rStyle w:val="shorttext"/>
                <w:szCs w:val="22"/>
              </w:rPr>
              <w:t>Business Registration Number (BR No.)</w:t>
            </w:r>
          </w:p>
          <w:p w14:paraId="431CBCA3" w14:textId="612A7506" w:rsidR="00C32911" w:rsidRPr="00363526" w:rsidRDefault="00C32911" w:rsidP="002B355F">
            <w:pPr>
              <w:pStyle w:val="ListParagraph"/>
              <w:numPr>
                <w:ilvl w:val="0"/>
                <w:numId w:val="7"/>
              </w:numPr>
              <w:suppressAutoHyphens w:val="0"/>
              <w:jc w:val="both"/>
              <w:rPr>
                <w:rStyle w:val="shorttext"/>
                <w:szCs w:val="22"/>
              </w:rPr>
            </w:pPr>
            <w:r w:rsidRPr="00363526">
              <w:rPr>
                <w:rStyle w:val="shorttext"/>
                <w:szCs w:val="22"/>
              </w:rPr>
              <w:t xml:space="preserve">Identity No. of the </w:t>
            </w:r>
            <w:r w:rsidR="00693F71">
              <w:rPr>
                <w:rStyle w:val="shorttext"/>
                <w:szCs w:val="22"/>
              </w:rPr>
              <w:t>PPTA</w:t>
            </w:r>
            <w:r w:rsidR="008F537F">
              <w:rPr>
                <w:rStyle w:val="shorttext"/>
                <w:szCs w:val="22"/>
              </w:rPr>
              <w:t xml:space="preserve"> User</w:t>
            </w:r>
            <w:r w:rsidRPr="00363526">
              <w:rPr>
                <w:rStyle w:val="shorttext"/>
                <w:szCs w:val="22"/>
              </w:rPr>
              <w:t>s</w:t>
            </w:r>
          </w:p>
          <w:p w14:paraId="407D8CAF" w14:textId="77777777" w:rsidR="00C32911" w:rsidRDefault="00C32911" w:rsidP="00343E52">
            <w:pPr>
              <w:rPr>
                <w:rStyle w:val="shorttext"/>
                <w:szCs w:val="22"/>
              </w:rPr>
            </w:pPr>
          </w:p>
        </w:tc>
        <w:tc>
          <w:tcPr>
            <w:tcW w:w="2977" w:type="dxa"/>
          </w:tcPr>
          <w:p w14:paraId="2B8AFCC1" w14:textId="77777777" w:rsidR="00C32911" w:rsidRDefault="00C32911" w:rsidP="00343E52">
            <w:pPr>
              <w:rPr>
                <w:rStyle w:val="shorttext"/>
                <w:szCs w:val="22"/>
              </w:rPr>
            </w:pPr>
            <w:r>
              <w:rPr>
                <w:rStyle w:val="shorttext"/>
                <w:szCs w:val="22"/>
              </w:rPr>
              <w:t>User</w:t>
            </w:r>
            <w:r w:rsidRPr="00363526">
              <w:rPr>
                <w:rStyle w:val="shorttext"/>
                <w:szCs w:val="22"/>
              </w:rPr>
              <w:t xml:space="preserve"> authentication</w:t>
            </w:r>
          </w:p>
        </w:tc>
      </w:tr>
      <w:tr w:rsidR="00C32911" w14:paraId="19F6F8E0" w14:textId="77777777" w:rsidTr="00351B5C">
        <w:tc>
          <w:tcPr>
            <w:tcW w:w="450" w:type="dxa"/>
          </w:tcPr>
          <w:p w14:paraId="77B769A3" w14:textId="77777777" w:rsidR="00C32911" w:rsidRDefault="00C32911" w:rsidP="00343E52">
            <w:pPr>
              <w:rPr>
                <w:rStyle w:val="shorttext"/>
                <w:szCs w:val="22"/>
              </w:rPr>
            </w:pPr>
            <w:r>
              <w:rPr>
                <w:rStyle w:val="shorttext"/>
                <w:szCs w:val="22"/>
              </w:rPr>
              <w:t>3</w:t>
            </w:r>
          </w:p>
        </w:tc>
        <w:tc>
          <w:tcPr>
            <w:tcW w:w="5220" w:type="dxa"/>
          </w:tcPr>
          <w:p w14:paraId="525C7CC3" w14:textId="5294BCF9" w:rsidR="00C32911" w:rsidRDefault="00C32911" w:rsidP="00343E52">
            <w:pPr>
              <w:rPr>
                <w:rStyle w:val="shorttext"/>
                <w:szCs w:val="22"/>
              </w:rPr>
            </w:pPr>
            <w:r>
              <w:rPr>
                <w:rStyle w:val="shorttext"/>
                <w:szCs w:val="22"/>
              </w:rPr>
              <w:t xml:space="preserve">Generate and input SMS OTP </w:t>
            </w:r>
          </w:p>
          <w:p w14:paraId="2F22739A" w14:textId="57B997F0" w:rsidR="00FD21F8" w:rsidRDefault="00FD21F8" w:rsidP="00343E52">
            <w:pPr>
              <w:rPr>
                <w:rStyle w:val="shorttext"/>
                <w:szCs w:val="22"/>
              </w:rPr>
            </w:pPr>
          </w:p>
          <w:p w14:paraId="412B2A11" w14:textId="460EE715" w:rsidR="00C32911" w:rsidRPr="00FD21F8" w:rsidRDefault="00FD21F8" w:rsidP="00343E52">
            <w:pPr>
              <w:rPr>
                <w:rStyle w:val="shorttext"/>
                <w:b/>
                <w:bCs/>
                <w:i/>
                <w:iCs/>
                <w:szCs w:val="22"/>
              </w:rPr>
            </w:pPr>
            <w:r w:rsidRPr="00FD21F8">
              <w:rPr>
                <w:rStyle w:val="shorttext"/>
                <w:b/>
                <w:bCs/>
                <w:i/>
                <w:iCs/>
                <w:szCs w:val="22"/>
              </w:rPr>
              <w:t>Remarks: If the PPTA failed to perform verification for 4 consecutive times, the First Time Registration shall be freeze (</w:t>
            </w:r>
            <w:r w:rsidR="008D20A8" w:rsidRPr="00FD21F8">
              <w:rPr>
                <w:rStyle w:val="shorttext"/>
                <w:b/>
                <w:bCs/>
                <w:i/>
                <w:iCs/>
                <w:szCs w:val="22"/>
              </w:rPr>
              <w:t>i.e.,</w:t>
            </w:r>
            <w:r w:rsidRPr="00FD21F8">
              <w:rPr>
                <w:rStyle w:val="shorttext"/>
                <w:b/>
                <w:bCs/>
                <w:i/>
                <w:iCs/>
                <w:szCs w:val="22"/>
              </w:rPr>
              <w:t xml:space="preserve"> make the function unavailable) for 24 hours to prevent brute force attempts</w:t>
            </w:r>
          </w:p>
        </w:tc>
        <w:tc>
          <w:tcPr>
            <w:tcW w:w="2977" w:type="dxa"/>
          </w:tcPr>
          <w:p w14:paraId="2FF9B73A" w14:textId="77777777" w:rsidR="00C32911" w:rsidRDefault="00C32911" w:rsidP="00343E52">
            <w:pPr>
              <w:rPr>
                <w:rStyle w:val="shorttext"/>
                <w:szCs w:val="22"/>
              </w:rPr>
            </w:pPr>
            <w:r>
              <w:rPr>
                <w:rStyle w:val="shorttext"/>
                <w:szCs w:val="22"/>
              </w:rPr>
              <w:t>SMS OTP authentication</w:t>
            </w:r>
          </w:p>
        </w:tc>
      </w:tr>
      <w:tr w:rsidR="00C32911" w14:paraId="47400FFE" w14:textId="77777777" w:rsidTr="00351B5C">
        <w:tc>
          <w:tcPr>
            <w:tcW w:w="450" w:type="dxa"/>
          </w:tcPr>
          <w:p w14:paraId="32B663D2" w14:textId="77777777" w:rsidR="00C32911" w:rsidRDefault="00C32911" w:rsidP="00343E52">
            <w:pPr>
              <w:rPr>
                <w:rStyle w:val="shorttext"/>
                <w:szCs w:val="22"/>
              </w:rPr>
            </w:pPr>
            <w:r>
              <w:rPr>
                <w:rStyle w:val="shorttext"/>
                <w:szCs w:val="22"/>
              </w:rPr>
              <w:t>4</w:t>
            </w:r>
          </w:p>
        </w:tc>
        <w:tc>
          <w:tcPr>
            <w:tcW w:w="5220" w:type="dxa"/>
          </w:tcPr>
          <w:p w14:paraId="1A203CD8" w14:textId="77777777" w:rsidR="00C32911" w:rsidRPr="00363526" w:rsidRDefault="00C32911" w:rsidP="00343E52">
            <w:pPr>
              <w:rPr>
                <w:rStyle w:val="shorttext"/>
                <w:szCs w:val="22"/>
              </w:rPr>
            </w:pPr>
            <w:r>
              <w:rPr>
                <w:rStyle w:val="shorttext"/>
                <w:szCs w:val="22"/>
              </w:rPr>
              <w:t>S</w:t>
            </w:r>
            <w:r w:rsidRPr="00363526">
              <w:rPr>
                <w:rStyle w:val="shorttext"/>
                <w:szCs w:val="22"/>
              </w:rPr>
              <w:t>et up the login ID and password, after the account authenticated.</w:t>
            </w:r>
          </w:p>
          <w:p w14:paraId="61CADDDE" w14:textId="77777777" w:rsidR="00C32911" w:rsidRPr="00553A60" w:rsidRDefault="00C32911" w:rsidP="00343E52">
            <w:pPr>
              <w:rPr>
                <w:rStyle w:val="shorttext"/>
                <w:szCs w:val="22"/>
              </w:rPr>
            </w:pPr>
          </w:p>
        </w:tc>
        <w:tc>
          <w:tcPr>
            <w:tcW w:w="2977" w:type="dxa"/>
          </w:tcPr>
          <w:p w14:paraId="3EAE7EB7" w14:textId="77777777" w:rsidR="00C32911" w:rsidRDefault="00C32911" w:rsidP="00343E52">
            <w:pPr>
              <w:rPr>
                <w:rStyle w:val="shorttext"/>
                <w:szCs w:val="22"/>
              </w:rPr>
            </w:pPr>
            <w:r w:rsidRPr="00363526">
              <w:rPr>
                <w:rStyle w:val="shorttext"/>
                <w:szCs w:val="22"/>
              </w:rPr>
              <w:t>Customized login ID &amp; password</w:t>
            </w:r>
          </w:p>
        </w:tc>
      </w:tr>
      <w:tr w:rsidR="00C32911" w14:paraId="469216FC" w14:textId="77777777" w:rsidTr="00351B5C">
        <w:trPr>
          <w:trHeight w:val="359"/>
        </w:trPr>
        <w:tc>
          <w:tcPr>
            <w:tcW w:w="450" w:type="dxa"/>
          </w:tcPr>
          <w:p w14:paraId="7FB2511F" w14:textId="77777777" w:rsidR="00C32911" w:rsidRDefault="00C32911" w:rsidP="00343E52">
            <w:pPr>
              <w:rPr>
                <w:rStyle w:val="shorttext"/>
                <w:szCs w:val="22"/>
              </w:rPr>
            </w:pPr>
            <w:r>
              <w:rPr>
                <w:rStyle w:val="shorttext"/>
                <w:szCs w:val="22"/>
              </w:rPr>
              <w:t>5</w:t>
            </w:r>
          </w:p>
        </w:tc>
        <w:tc>
          <w:tcPr>
            <w:tcW w:w="5220" w:type="dxa"/>
          </w:tcPr>
          <w:p w14:paraId="76DF07E5" w14:textId="77777777" w:rsidR="00C32911" w:rsidRDefault="00C32911" w:rsidP="00343E52">
            <w:pPr>
              <w:rPr>
                <w:rStyle w:val="shorttext"/>
                <w:szCs w:val="22"/>
              </w:rPr>
            </w:pPr>
            <w:r>
              <w:rPr>
                <w:rStyle w:val="shorttext"/>
                <w:szCs w:val="22"/>
              </w:rPr>
              <w:t>Accept T&amp;C</w:t>
            </w:r>
          </w:p>
          <w:p w14:paraId="653EE349" w14:textId="77777777" w:rsidR="00C32911" w:rsidRDefault="00C32911" w:rsidP="00343E52">
            <w:pPr>
              <w:rPr>
                <w:rStyle w:val="shorttext"/>
                <w:szCs w:val="22"/>
              </w:rPr>
            </w:pPr>
          </w:p>
        </w:tc>
        <w:tc>
          <w:tcPr>
            <w:tcW w:w="2977" w:type="dxa"/>
          </w:tcPr>
          <w:p w14:paraId="38A2548A" w14:textId="39FB0215" w:rsidR="00C32911" w:rsidRPr="00454FE0" w:rsidRDefault="00693F71" w:rsidP="00343E52">
            <w:pPr>
              <w:rPr>
                <w:rStyle w:val="shorttext"/>
                <w:szCs w:val="22"/>
              </w:rPr>
            </w:pPr>
            <w:r>
              <w:rPr>
                <w:rStyle w:val="shorttext"/>
                <w:szCs w:val="22"/>
              </w:rPr>
              <w:t>Complete First Time Registration (account activation)</w:t>
            </w:r>
          </w:p>
        </w:tc>
      </w:tr>
      <w:tr w:rsidR="007C2B0C" w14:paraId="3656CC25" w14:textId="77777777" w:rsidTr="00351B5C">
        <w:trPr>
          <w:trHeight w:val="359"/>
        </w:trPr>
        <w:tc>
          <w:tcPr>
            <w:tcW w:w="450" w:type="dxa"/>
          </w:tcPr>
          <w:p w14:paraId="296F6A31" w14:textId="3AE26841" w:rsidR="007C2B0C" w:rsidRDefault="007C2B0C" w:rsidP="00343E52">
            <w:pPr>
              <w:rPr>
                <w:rStyle w:val="shorttext"/>
                <w:szCs w:val="22"/>
              </w:rPr>
            </w:pPr>
            <w:r>
              <w:rPr>
                <w:rStyle w:val="shorttext"/>
                <w:szCs w:val="22"/>
              </w:rPr>
              <w:t>6</w:t>
            </w:r>
          </w:p>
        </w:tc>
        <w:tc>
          <w:tcPr>
            <w:tcW w:w="5220" w:type="dxa"/>
          </w:tcPr>
          <w:p w14:paraId="324999F1" w14:textId="131E0C6E" w:rsidR="007C2B0C" w:rsidRDefault="007C2B0C" w:rsidP="00343E52">
            <w:pPr>
              <w:rPr>
                <w:rStyle w:val="shorttext"/>
                <w:szCs w:val="22"/>
              </w:rPr>
            </w:pPr>
            <w:r>
              <w:rPr>
                <w:rStyle w:val="shorttext"/>
                <w:szCs w:val="22"/>
              </w:rPr>
              <w:t>Welcome Page</w:t>
            </w:r>
          </w:p>
        </w:tc>
        <w:tc>
          <w:tcPr>
            <w:tcW w:w="2977" w:type="dxa"/>
          </w:tcPr>
          <w:p w14:paraId="4CA3789C" w14:textId="70C52AD1" w:rsidR="007C2B0C" w:rsidRDefault="007C2B0C" w:rsidP="00343E52">
            <w:pPr>
              <w:rPr>
                <w:rStyle w:val="shorttext"/>
                <w:szCs w:val="22"/>
              </w:rPr>
            </w:pPr>
            <w:r>
              <w:rPr>
                <w:rStyle w:val="shorttext"/>
                <w:szCs w:val="22"/>
              </w:rPr>
              <w:t>To remind users to download soft token</w:t>
            </w:r>
          </w:p>
        </w:tc>
      </w:tr>
    </w:tbl>
    <w:p w14:paraId="7A31A95D" w14:textId="77777777" w:rsidR="00C32911" w:rsidRDefault="00C32911" w:rsidP="00C32911"/>
    <w:p w14:paraId="4A96AA7F" w14:textId="44C3E0E1" w:rsidR="00C32911" w:rsidRDefault="00693F71" w:rsidP="002B355F">
      <w:pPr>
        <w:pStyle w:val="ListParagraph"/>
        <w:numPr>
          <w:ilvl w:val="0"/>
          <w:numId w:val="8"/>
        </w:numPr>
      </w:pPr>
      <w:r>
        <w:t>A new registration type “PPTA User” shall be added. In the page, user can select Primary User, General User or PPTA User for first time registration.</w:t>
      </w:r>
    </w:p>
    <w:p w14:paraId="2996DFD2" w14:textId="336A3FA5" w:rsidR="008D20A8" w:rsidRDefault="008D20A8" w:rsidP="002B355F">
      <w:pPr>
        <w:pStyle w:val="ListParagraph"/>
        <w:numPr>
          <w:ilvl w:val="0"/>
          <w:numId w:val="8"/>
        </w:numPr>
      </w:pPr>
      <w:r>
        <w:lastRenderedPageBreak/>
        <w:t>Freeze the First Time Registration if the SMS OTP authentication is failed 4 consecutive times. Apply this checking to General Users too.</w:t>
      </w:r>
    </w:p>
    <w:p w14:paraId="6E4BDC0C" w14:textId="71DA5444" w:rsidR="00351B5C" w:rsidRDefault="00351B5C" w:rsidP="00351B5C">
      <w:pPr>
        <w:pStyle w:val="Heading4"/>
        <w:rPr>
          <w:lang w:val="en-US"/>
        </w:rPr>
      </w:pPr>
      <w:r>
        <w:rPr>
          <w:lang w:val="en-US"/>
        </w:rPr>
        <w:t>Screen Flow Diagram</w:t>
      </w:r>
    </w:p>
    <w:p w14:paraId="401772DE" w14:textId="04C58F15" w:rsidR="009972BA" w:rsidRPr="009972BA" w:rsidRDefault="008D20A8" w:rsidP="009972BA">
      <w:pPr>
        <w:rPr>
          <w:lang w:val="x-none"/>
        </w:rPr>
      </w:pPr>
      <w:r>
        <w:rPr>
          <w:noProof/>
          <w:lang w:eastAsia="zh-CN"/>
        </w:rPr>
        <w:drawing>
          <wp:inline distT="0" distB="0" distL="0" distR="0" wp14:anchorId="2A0EC9A2" wp14:editId="231D11AD">
            <wp:extent cx="5494084" cy="5309268"/>
            <wp:effectExtent l="12700" t="12700" r="17780" b="1206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03475" cy="5318343"/>
                    </a:xfrm>
                    <a:prstGeom prst="rect">
                      <a:avLst/>
                    </a:prstGeom>
                    <a:ln>
                      <a:solidFill>
                        <a:schemeClr val="accent1"/>
                      </a:solidFill>
                    </a:ln>
                  </pic:spPr>
                </pic:pic>
              </a:graphicData>
            </a:graphic>
          </wp:inline>
        </w:drawing>
      </w:r>
    </w:p>
    <w:p w14:paraId="28B752DE" w14:textId="69E84B74" w:rsidR="00351B5C" w:rsidRDefault="00351B5C">
      <w:pPr>
        <w:suppressAutoHyphens w:val="0"/>
        <w:rPr>
          <w:iCs/>
        </w:rPr>
      </w:pPr>
      <w:r>
        <w:rPr>
          <w:iCs/>
        </w:rPr>
        <w:br w:type="page"/>
      </w:r>
    </w:p>
    <w:p w14:paraId="0FA39CA0" w14:textId="18F3310C" w:rsidR="004A5200" w:rsidRDefault="004A5200" w:rsidP="004A5200">
      <w:pPr>
        <w:pStyle w:val="Heading4"/>
        <w:rPr>
          <w:lang w:val="en-US"/>
        </w:rPr>
      </w:pPr>
      <w:r>
        <w:rPr>
          <w:lang w:val="en-US"/>
        </w:rPr>
        <w:lastRenderedPageBreak/>
        <w:t>Screen (Reference)</w:t>
      </w:r>
    </w:p>
    <w:p w14:paraId="135AD004" w14:textId="77777777" w:rsidR="008100CA" w:rsidRDefault="004A5200" w:rsidP="008100CA">
      <w:pPr>
        <w:keepNext/>
      </w:pPr>
      <w:r>
        <w:rPr>
          <w:noProof/>
          <w:lang w:eastAsia="zh-CN"/>
        </w:rPr>
        <w:drawing>
          <wp:inline distT="0" distB="0" distL="0" distR="0" wp14:anchorId="3320C392" wp14:editId="54B28D0D">
            <wp:extent cx="5486400" cy="3150870"/>
            <wp:effectExtent l="19050" t="19050" r="1905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150870"/>
                    </a:xfrm>
                    <a:prstGeom prst="rect">
                      <a:avLst/>
                    </a:prstGeom>
                    <a:noFill/>
                    <a:ln>
                      <a:solidFill>
                        <a:schemeClr val="accent1"/>
                      </a:solidFill>
                    </a:ln>
                  </pic:spPr>
                </pic:pic>
              </a:graphicData>
            </a:graphic>
          </wp:inline>
        </w:drawing>
      </w:r>
    </w:p>
    <w:p w14:paraId="44AD468B" w14:textId="244C73A7" w:rsid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2</w:t>
      </w:r>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a</w:t>
      </w:r>
      <w:r w:rsidR="0067585F">
        <w:rPr>
          <w:noProof/>
        </w:rPr>
        <w:fldChar w:fldCharType="end"/>
      </w:r>
      <w:r>
        <w:rPr>
          <w:lang w:val="en-US"/>
        </w:rPr>
        <w:t xml:space="preserve"> Step 1 Authentication</w:t>
      </w:r>
    </w:p>
    <w:p w14:paraId="03A45929" w14:textId="0CAD15A6" w:rsidR="004A5200" w:rsidRDefault="004A5200" w:rsidP="004A5200"/>
    <w:p w14:paraId="79174637" w14:textId="77777777" w:rsidR="008100CA" w:rsidRDefault="004A5200" w:rsidP="008100CA">
      <w:pPr>
        <w:keepNext/>
      </w:pPr>
      <w:r>
        <w:rPr>
          <w:noProof/>
          <w:lang w:eastAsia="zh-CN"/>
        </w:rPr>
        <w:drawing>
          <wp:inline distT="0" distB="0" distL="0" distR="0" wp14:anchorId="7783EC3A" wp14:editId="296FDBD4">
            <wp:extent cx="5486400" cy="3162300"/>
            <wp:effectExtent l="19050" t="19050" r="19050"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solidFill>
                        <a:schemeClr val="accent1"/>
                      </a:solidFill>
                    </a:ln>
                  </pic:spPr>
                </pic:pic>
              </a:graphicData>
            </a:graphic>
          </wp:inline>
        </w:drawing>
      </w:r>
    </w:p>
    <w:p w14:paraId="672434C7" w14:textId="505B8E16" w:rsid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2</w:t>
      </w:r>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b</w:t>
      </w:r>
      <w:r w:rsidR="0067585F">
        <w:rPr>
          <w:noProof/>
        </w:rPr>
        <w:fldChar w:fldCharType="end"/>
      </w:r>
      <w:r>
        <w:rPr>
          <w:lang w:val="en-US"/>
        </w:rPr>
        <w:t xml:space="preserve"> SMS OTP</w:t>
      </w:r>
    </w:p>
    <w:p w14:paraId="77E59847" w14:textId="4B0D44F0" w:rsidR="004A5200" w:rsidRDefault="004A5200" w:rsidP="004A5200"/>
    <w:p w14:paraId="77139E65" w14:textId="77777777" w:rsidR="008100CA" w:rsidRDefault="004A5200" w:rsidP="008100CA">
      <w:pPr>
        <w:keepNext/>
      </w:pPr>
      <w:r>
        <w:rPr>
          <w:noProof/>
          <w:lang w:eastAsia="zh-CN"/>
        </w:rPr>
        <w:lastRenderedPageBreak/>
        <w:drawing>
          <wp:inline distT="0" distB="0" distL="0" distR="0" wp14:anchorId="7E65EC11" wp14:editId="54FAAF5B">
            <wp:extent cx="3657600" cy="5297557"/>
            <wp:effectExtent l="19050" t="19050" r="19050" b="17780"/>
            <wp:docPr id="46" name="Picture 4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a:srcRect r="62264" b="2519"/>
                    <a:stretch/>
                  </pic:blipFill>
                  <pic:spPr bwMode="auto">
                    <a:xfrm>
                      <a:off x="0" y="0"/>
                      <a:ext cx="3659413" cy="53001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71A785D" w14:textId="4CC8024A" w:rsid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2</w:t>
      </w:r>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c</w:t>
      </w:r>
      <w:r w:rsidR="0067585F">
        <w:rPr>
          <w:noProof/>
        </w:rPr>
        <w:fldChar w:fldCharType="end"/>
      </w:r>
      <w:r>
        <w:rPr>
          <w:lang w:val="en-US"/>
        </w:rPr>
        <w:t xml:space="preserve"> Step 2 Create my online profile</w:t>
      </w:r>
    </w:p>
    <w:p w14:paraId="2C41A9C3" w14:textId="6F65898E" w:rsidR="004A5200" w:rsidRDefault="004A5200" w:rsidP="004A5200"/>
    <w:p w14:paraId="0924D1FD" w14:textId="77777777" w:rsidR="008100CA" w:rsidRDefault="004A5200" w:rsidP="008100CA">
      <w:pPr>
        <w:keepNext/>
      </w:pPr>
      <w:r>
        <w:rPr>
          <w:noProof/>
          <w:lang w:eastAsia="zh-CN"/>
        </w:rPr>
        <w:lastRenderedPageBreak/>
        <w:drawing>
          <wp:inline distT="0" distB="0" distL="0" distR="0" wp14:anchorId="4E4B2DFA" wp14:editId="6B42125D">
            <wp:extent cx="3569949" cy="5655365"/>
            <wp:effectExtent l="19050" t="19050" r="12065" b="215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5297" cy="5663837"/>
                    </a:xfrm>
                    <a:prstGeom prst="rect">
                      <a:avLst/>
                    </a:prstGeom>
                    <a:noFill/>
                    <a:ln>
                      <a:solidFill>
                        <a:schemeClr val="accent1"/>
                      </a:solidFill>
                    </a:ln>
                  </pic:spPr>
                </pic:pic>
              </a:graphicData>
            </a:graphic>
          </wp:inline>
        </w:drawing>
      </w:r>
    </w:p>
    <w:p w14:paraId="255AF184" w14:textId="637093C4" w:rsid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2</w:t>
      </w:r>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d</w:t>
      </w:r>
      <w:r w:rsidR="0067585F">
        <w:rPr>
          <w:noProof/>
        </w:rPr>
        <w:fldChar w:fldCharType="end"/>
      </w:r>
      <w:r>
        <w:rPr>
          <w:lang w:val="en-US"/>
        </w:rPr>
        <w:t xml:space="preserve"> Step C Accept Terms &amp; Conditions</w:t>
      </w:r>
    </w:p>
    <w:p w14:paraId="2ABA1E98" w14:textId="33B917B0" w:rsidR="004A5200" w:rsidRDefault="004A5200" w:rsidP="004A5200"/>
    <w:p w14:paraId="26CE1F21" w14:textId="77777777" w:rsidR="00925BB3" w:rsidRDefault="00925BB3">
      <w:pPr>
        <w:suppressAutoHyphens w:val="0"/>
        <w:rPr>
          <w:rFonts w:cs="Times New Roman"/>
          <w:b/>
          <w:bCs/>
          <w:iCs/>
          <w:sz w:val="26"/>
          <w:szCs w:val="26"/>
        </w:rPr>
      </w:pPr>
      <w:r>
        <w:rPr>
          <w:iCs/>
        </w:rPr>
        <w:br w:type="page"/>
      </w:r>
    </w:p>
    <w:p w14:paraId="69716EBE" w14:textId="76FF072B" w:rsidR="00C46E75" w:rsidRDefault="00C46E75" w:rsidP="00C46E75">
      <w:pPr>
        <w:pStyle w:val="Heading3"/>
        <w:rPr>
          <w:iCs/>
        </w:rPr>
      </w:pPr>
      <w:bookmarkStart w:id="100" w:name="_Toc74732996"/>
      <w:r>
        <w:rPr>
          <w:iCs/>
          <w:lang w:val="en-US"/>
        </w:rPr>
        <w:lastRenderedPageBreak/>
        <w:t xml:space="preserve">BIB – </w:t>
      </w:r>
      <w:r>
        <w:rPr>
          <w:iCs/>
        </w:rPr>
        <w:t xml:space="preserve">First Time </w:t>
      </w:r>
      <w:r>
        <w:rPr>
          <w:iCs/>
          <w:lang w:val="en-US"/>
        </w:rPr>
        <w:t>Registration of General User</w:t>
      </w:r>
      <w:r>
        <w:rPr>
          <w:iCs/>
        </w:rPr>
        <w:t xml:space="preserve"> (Account Activation)</w:t>
      </w:r>
      <w:bookmarkEnd w:id="100"/>
    </w:p>
    <w:p w14:paraId="3FB269AE" w14:textId="77777777" w:rsidR="00C46E75" w:rsidRDefault="00C46E75" w:rsidP="00C46E75">
      <w:pPr>
        <w:pStyle w:val="Heading4"/>
      </w:pPr>
      <w:r>
        <w:rPr>
          <w:lang w:val="en-US"/>
        </w:rPr>
        <w:t>Overview</w:t>
      </w:r>
    </w:p>
    <w:p w14:paraId="3A8D1F50" w14:textId="77777777" w:rsidR="00C46E75" w:rsidRPr="001168FE" w:rsidRDefault="00C46E75" w:rsidP="00C46E75">
      <w:pPr>
        <w:rPr>
          <w:lang w:val="x-none"/>
        </w:rPr>
      </w:pPr>
    </w:p>
    <w:p w14:paraId="52F71781" w14:textId="176AFBB7" w:rsidR="00C46E75" w:rsidRDefault="009851EC" w:rsidP="00C46E75">
      <w:r>
        <w:t>The First Time Registration of</w:t>
      </w:r>
      <w:r w:rsidR="00C46E75">
        <w:t xml:space="preserve"> </w:t>
      </w:r>
      <w:r w:rsidR="004B28B4">
        <w:t>General</w:t>
      </w:r>
      <w:r w:rsidR="00C46E75">
        <w:t xml:space="preserve"> User </w:t>
      </w:r>
      <w:r>
        <w:t>shall be enhanced to add the checking on SMS OTP authentication. Freeze the function if the SMS OTP authentication is failed for 4 consecutive times as same as the PPTA Users.</w:t>
      </w:r>
    </w:p>
    <w:p w14:paraId="6C4D88BA" w14:textId="77777777" w:rsidR="00C46E75" w:rsidRDefault="00C46E75" w:rsidP="00C46E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135"/>
      </w:tblGrid>
      <w:tr w:rsidR="00C46E75" w14:paraId="4BC4596D" w14:textId="77777777" w:rsidTr="000203B3">
        <w:tc>
          <w:tcPr>
            <w:tcW w:w="495" w:type="dxa"/>
            <w:shd w:val="clear" w:color="auto" w:fill="F2F2F2"/>
          </w:tcPr>
          <w:p w14:paraId="758331BE" w14:textId="77777777" w:rsidR="00C46E75" w:rsidRPr="001F20DD" w:rsidRDefault="00C46E75" w:rsidP="000203B3">
            <w:pPr>
              <w:rPr>
                <w:b/>
              </w:rPr>
            </w:pPr>
            <w:r w:rsidRPr="001F20DD">
              <w:rPr>
                <w:b/>
              </w:rPr>
              <w:t>#</w:t>
            </w:r>
          </w:p>
        </w:tc>
        <w:tc>
          <w:tcPr>
            <w:tcW w:w="8135" w:type="dxa"/>
            <w:shd w:val="clear" w:color="auto" w:fill="F2F2F2"/>
          </w:tcPr>
          <w:p w14:paraId="45182EB3" w14:textId="5E19C402" w:rsidR="00C46E75" w:rsidRPr="001F20DD" w:rsidRDefault="00AF67F5" w:rsidP="000203B3">
            <w:pPr>
              <w:rPr>
                <w:b/>
              </w:rPr>
            </w:pPr>
            <w:r>
              <w:rPr>
                <w:rFonts w:hint="cs"/>
                <w:b/>
              </w:rPr>
              <w:t>UFN</w:t>
            </w:r>
          </w:p>
        </w:tc>
      </w:tr>
      <w:tr w:rsidR="00C46E75" w14:paraId="03AB2064" w14:textId="77777777" w:rsidTr="000203B3">
        <w:tc>
          <w:tcPr>
            <w:tcW w:w="495" w:type="dxa"/>
            <w:shd w:val="clear" w:color="auto" w:fill="auto"/>
          </w:tcPr>
          <w:p w14:paraId="46A7809E" w14:textId="77777777" w:rsidR="00C46E75" w:rsidRDefault="00C46E75" w:rsidP="000203B3">
            <w:r>
              <w:rPr>
                <w:rFonts w:hint="cs"/>
              </w:rPr>
              <w:t>1</w:t>
            </w:r>
          </w:p>
        </w:tc>
        <w:tc>
          <w:tcPr>
            <w:tcW w:w="8135" w:type="dxa"/>
            <w:shd w:val="clear" w:color="auto" w:fill="auto"/>
          </w:tcPr>
          <w:p w14:paraId="22FDF4F5" w14:textId="34EE6946" w:rsidR="00C46E75" w:rsidRDefault="00C46E75" w:rsidP="000203B3">
            <w:r>
              <w:t>FR-U-BIB-00</w:t>
            </w:r>
            <w:r w:rsidR="004B28B4">
              <w:t>6</w:t>
            </w:r>
          </w:p>
        </w:tc>
      </w:tr>
    </w:tbl>
    <w:p w14:paraId="57065772" w14:textId="77777777" w:rsidR="00C46E75" w:rsidRDefault="00C46E75" w:rsidP="00C46E75">
      <w:pPr>
        <w:pStyle w:val="Heading4"/>
        <w:rPr>
          <w:lang w:val="en-US"/>
        </w:rPr>
      </w:pPr>
      <w:r>
        <w:rPr>
          <w:lang w:val="en-US"/>
        </w:rPr>
        <w:t xml:space="preserve">High-Level </w:t>
      </w:r>
      <w:r w:rsidRPr="00351B5C">
        <w:rPr>
          <w:lang w:val="en-US"/>
        </w:rPr>
        <w:t>Implementation</w:t>
      </w:r>
    </w:p>
    <w:p w14:paraId="29559651" w14:textId="77777777" w:rsidR="00C46E75" w:rsidRDefault="00C46E75" w:rsidP="00C46E75"/>
    <w:p w14:paraId="36D7AF4E" w14:textId="30914256" w:rsidR="00C46E75" w:rsidRDefault="00C46E75" w:rsidP="00C46E75">
      <w:r>
        <w:rPr>
          <w:rFonts w:hint="cs"/>
        </w:rPr>
        <w:t>B</w:t>
      </w:r>
      <w:r>
        <w:t xml:space="preserve">elow is the high-level design and </w:t>
      </w:r>
      <w:r w:rsidR="002C6072">
        <w:t>the changes on this workflow:</w:t>
      </w:r>
    </w:p>
    <w:p w14:paraId="4FAAA685" w14:textId="77777777" w:rsidR="002C6072" w:rsidRPr="00351B5C" w:rsidRDefault="002C6072" w:rsidP="00C46E75"/>
    <w:p w14:paraId="56AFA289" w14:textId="269C6263" w:rsidR="00765940" w:rsidRDefault="00765940" w:rsidP="002B355F">
      <w:pPr>
        <w:pStyle w:val="ListParagraph"/>
        <w:numPr>
          <w:ilvl w:val="0"/>
          <w:numId w:val="20"/>
        </w:numPr>
      </w:pPr>
      <w:r>
        <w:t>Add the 4 consecutive times failure checking on SMS OTP authentication. The System shall freeze the First Time Registration for General User. The logic is identical to PPTA users.</w:t>
      </w:r>
      <w:ins w:id="101" w:author="Peter S I. Tam" w:date="2021-06-15T10:08:00Z">
        <w:r w:rsidR="0006113B">
          <w:t xml:space="preserve"> </w:t>
        </w:r>
      </w:ins>
      <w:ins w:id="102" w:author="Peter S I. Tam" w:date="2021-06-15T10:09:00Z">
        <w:r w:rsidR="0006113B" w:rsidRPr="0006113B">
          <w:rPr>
            <w:i/>
            <w:rPrChange w:id="103" w:author="Peter S I. Tam" w:date="2021-06-15T10:09:00Z">
              <w:rPr/>
            </w:rPrChange>
          </w:rPr>
          <w:t xml:space="preserve">(Remarks: </w:t>
        </w:r>
      </w:ins>
      <w:ins w:id="104" w:author="Peter S I. Tam" w:date="2021-06-15T10:08:00Z">
        <w:r w:rsidR="0006113B" w:rsidRPr="0006113B">
          <w:rPr>
            <w:i/>
            <w:rPrChange w:id="105" w:author="Peter S I. Tam" w:date="2021-06-15T10:09:00Z">
              <w:rPr/>
            </w:rPrChange>
          </w:rPr>
          <w:t xml:space="preserve">This logic </w:t>
        </w:r>
      </w:ins>
      <w:ins w:id="106" w:author="Peter S I. Tam" w:date="2021-06-15T10:09:00Z">
        <w:r w:rsidR="0006113B" w:rsidRPr="0006113B">
          <w:rPr>
            <w:i/>
            <w:rPrChange w:id="107" w:author="Peter S I. Tam" w:date="2021-06-15T10:09:00Z">
              <w:rPr/>
            </w:rPrChange>
          </w:rPr>
          <w:t>had been</w:t>
        </w:r>
      </w:ins>
      <w:ins w:id="108" w:author="Peter S I. Tam" w:date="2021-06-15T10:08:00Z">
        <w:r w:rsidR="0006113B" w:rsidRPr="0006113B">
          <w:rPr>
            <w:i/>
            <w:rPrChange w:id="109" w:author="Peter S I. Tam" w:date="2021-06-15T10:09:00Z">
              <w:rPr/>
            </w:rPrChange>
          </w:rPr>
          <w:t xml:space="preserve"> </w:t>
        </w:r>
      </w:ins>
      <w:ins w:id="110" w:author="Peter S I. Tam" w:date="2021-06-15T10:09:00Z">
        <w:r w:rsidR="0006113B" w:rsidRPr="0006113B">
          <w:rPr>
            <w:i/>
            <w:rPrChange w:id="111" w:author="Peter S I. Tam" w:date="2021-06-15T10:09:00Z">
              <w:rPr/>
            </w:rPrChange>
          </w:rPr>
          <w:t>implemented</w:t>
        </w:r>
      </w:ins>
      <w:ins w:id="112" w:author="Peter S I. Tam" w:date="2021-06-15T10:08:00Z">
        <w:r w:rsidR="0006113B" w:rsidRPr="0006113B">
          <w:rPr>
            <w:i/>
            <w:rPrChange w:id="113" w:author="Peter S I. Tam" w:date="2021-06-15T10:09:00Z">
              <w:rPr/>
            </w:rPrChange>
          </w:rPr>
          <w:t xml:space="preserve"> by other vendor.</w:t>
        </w:r>
      </w:ins>
      <w:ins w:id="114" w:author="Peter S I. Tam" w:date="2021-06-15T10:09:00Z">
        <w:r w:rsidR="0006113B" w:rsidRPr="0006113B">
          <w:rPr>
            <w:i/>
            <w:rPrChange w:id="115" w:author="Peter S I. Tam" w:date="2021-06-15T10:09:00Z">
              <w:rPr/>
            </w:rPrChange>
          </w:rPr>
          <w:t>)</w:t>
        </w:r>
      </w:ins>
    </w:p>
    <w:p w14:paraId="40D685D7" w14:textId="058E3A06" w:rsidR="008E3C07" w:rsidRDefault="008E3C07" w:rsidP="002B355F">
      <w:pPr>
        <w:pStyle w:val="ListParagraph"/>
        <w:numPr>
          <w:ilvl w:val="0"/>
          <w:numId w:val="20"/>
        </w:numPr>
      </w:pPr>
      <w:r>
        <w:t>Remove the step of authentication by Hard Token.</w:t>
      </w:r>
      <w:ins w:id="116" w:author="Peter S I. Tam" w:date="2021-06-15T10:09:00Z">
        <w:r w:rsidR="0006113B">
          <w:t xml:space="preserve"> </w:t>
        </w:r>
        <w:r w:rsidR="0006113B" w:rsidRPr="00B95CF6">
          <w:rPr>
            <w:i/>
          </w:rPr>
          <w:t>(Remarks: This logic had been implemented by other vendor.)</w:t>
        </w:r>
      </w:ins>
    </w:p>
    <w:p w14:paraId="2DAEA6D8" w14:textId="6C086141" w:rsidR="0010076F" w:rsidRDefault="0010076F" w:rsidP="002B355F">
      <w:pPr>
        <w:pStyle w:val="ListParagraph"/>
        <w:numPr>
          <w:ilvl w:val="0"/>
          <w:numId w:val="20"/>
        </w:numPr>
        <w:rPr>
          <w:ins w:id="117" w:author="Peter S I. Tam" w:date="2021-06-15T10:08:00Z"/>
        </w:rPr>
      </w:pPr>
      <w:r>
        <w:t>The System redirect</w:t>
      </w:r>
      <w:r w:rsidR="00EB3CD7">
        <w:t>s</w:t>
      </w:r>
      <w:r>
        <w:t xml:space="preserve"> to the welcome page which will show a reminder about asking user to download a soft token </w:t>
      </w:r>
      <w:r w:rsidR="00062649">
        <w:t>after</w:t>
      </w:r>
      <w:r>
        <w:t xml:space="preserve"> accepting the terms and conditions.</w:t>
      </w:r>
      <w:ins w:id="118" w:author="Peter S I. Tam" w:date="2021-06-15T10:09:00Z">
        <w:r w:rsidR="0006113B">
          <w:t xml:space="preserve"> </w:t>
        </w:r>
        <w:r w:rsidR="0006113B" w:rsidRPr="00B95CF6">
          <w:rPr>
            <w:i/>
          </w:rPr>
          <w:t>(Remarks: This logic had been implemented by other vendor.)</w:t>
        </w:r>
      </w:ins>
    </w:p>
    <w:p w14:paraId="04261120" w14:textId="1FB41BA3" w:rsidR="0006113B" w:rsidRDefault="0006113B">
      <w:pPr>
        <w:pStyle w:val="ListParagraph"/>
        <w:pPrChange w:id="119" w:author="Peter S I. Tam" w:date="2021-06-15T10:08:00Z">
          <w:pPr>
            <w:pStyle w:val="ListParagraph"/>
            <w:numPr>
              <w:numId w:val="20"/>
            </w:numPr>
            <w:ind w:hanging="360"/>
          </w:pPr>
        </w:pPrChange>
      </w:pPr>
    </w:p>
    <w:p w14:paraId="7591C72B" w14:textId="77777777" w:rsidR="00C46E75" w:rsidRDefault="00C46E75" w:rsidP="00C46E75"/>
    <w:p w14:paraId="35A1253C" w14:textId="77777777" w:rsidR="00C46E75" w:rsidRDefault="00C46E75" w:rsidP="00C46E75">
      <w:pPr>
        <w:pStyle w:val="Heading4"/>
        <w:rPr>
          <w:lang w:val="en-US"/>
        </w:rPr>
      </w:pPr>
      <w:r>
        <w:rPr>
          <w:lang w:val="en-US"/>
        </w:rPr>
        <w:lastRenderedPageBreak/>
        <w:t>Screen Flow Diagram</w:t>
      </w:r>
    </w:p>
    <w:p w14:paraId="021E44E5" w14:textId="043B631C" w:rsidR="00C46E75" w:rsidRPr="009972BA" w:rsidRDefault="008E3C07" w:rsidP="00C46E75">
      <w:pPr>
        <w:rPr>
          <w:lang w:val="x-none"/>
        </w:rPr>
      </w:pPr>
      <w:r>
        <w:rPr>
          <w:noProof/>
          <w:lang w:eastAsia="zh-CN"/>
        </w:rPr>
        <w:drawing>
          <wp:inline distT="0" distB="0" distL="0" distR="0" wp14:anchorId="7555CD49" wp14:editId="386AE352">
            <wp:extent cx="5419912" cy="5320464"/>
            <wp:effectExtent l="12700" t="12700" r="15875" b="139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427678" cy="5328088"/>
                    </a:xfrm>
                    <a:prstGeom prst="rect">
                      <a:avLst/>
                    </a:prstGeom>
                    <a:ln>
                      <a:solidFill>
                        <a:schemeClr val="accent1"/>
                      </a:solidFill>
                    </a:ln>
                  </pic:spPr>
                </pic:pic>
              </a:graphicData>
            </a:graphic>
          </wp:inline>
        </w:drawing>
      </w:r>
    </w:p>
    <w:p w14:paraId="5E45AD5A" w14:textId="77777777" w:rsidR="00C46E75" w:rsidRDefault="00C46E75" w:rsidP="00C46E75">
      <w:pPr>
        <w:suppressAutoHyphens w:val="0"/>
        <w:rPr>
          <w:iCs/>
        </w:rPr>
      </w:pPr>
      <w:r>
        <w:rPr>
          <w:iCs/>
        </w:rPr>
        <w:br w:type="page"/>
      </w:r>
    </w:p>
    <w:p w14:paraId="6A6980F2" w14:textId="4723BF67" w:rsidR="00257975" w:rsidRDefault="00351B5C" w:rsidP="00257975">
      <w:pPr>
        <w:pStyle w:val="Heading3"/>
        <w:rPr>
          <w:iCs/>
        </w:rPr>
      </w:pPr>
      <w:bookmarkStart w:id="120" w:name="_Toc74732997"/>
      <w:r>
        <w:rPr>
          <w:iCs/>
          <w:lang w:val="en-US"/>
        </w:rPr>
        <w:lastRenderedPageBreak/>
        <w:t>BIB – User Management Service</w:t>
      </w:r>
      <w:bookmarkEnd w:id="120"/>
    </w:p>
    <w:p w14:paraId="5F7562A8" w14:textId="4CA8D91D" w:rsidR="009972BA" w:rsidRDefault="009972BA" w:rsidP="009972BA">
      <w:pPr>
        <w:rPr>
          <w:lang w:val="x-none"/>
        </w:rPr>
      </w:pPr>
    </w:p>
    <w:p w14:paraId="14B2EC04" w14:textId="46E3F146" w:rsidR="00F433AF" w:rsidRDefault="00CA5DBC" w:rsidP="00F433AF">
      <w:pPr>
        <w:pStyle w:val="Heading4"/>
      </w:pPr>
      <w:r>
        <w:rPr>
          <w:lang w:val="en-US"/>
        </w:rPr>
        <w:t>Overview</w:t>
      </w:r>
    </w:p>
    <w:p w14:paraId="2F1519B7" w14:textId="77777777" w:rsidR="00F433AF" w:rsidRPr="001168FE" w:rsidRDefault="00F433AF" w:rsidP="00F433AF">
      <w:pPr>
        <w:rPr>
          <w:lang w:val="x-none"/>
        </w:rPr>
      </w:pPr>
    </w:p>
    <w:p w14:paraId="5788472A" w14:textId="4C16AFE8" w:rsidR="00F433AF" w:rsidRDefault="003619E1" w:rsidP="00F433AF">
      <w:r>
        <w:t xml:space="preserve">To enhance the function in order to cover the maintenance of </w:t>
      </w:r>
      <w:r w:rsidR="00351B5C">
        <w:t xml:space="preserve">the capability and approval limit for </w:t>
      </w:r>
      <w:r>
        <w:t>PPTA</w:t>
      </w:r>
      <w:r w:rsidR="008F537F">
        <w:t xml:space="preserve"> User</w:t>
      </w:r>
      <w:r>
        <w:t>s</w:t>
      </w:r>
      <w:r w:rsidR="00351B5C">
        <w:t xml:space="preserve"> as well as to remove the </w:t>
      </w:r>
      <w:r>
        <w:t>PPTA</w:t>
      </w:r>
      <w:r w:rsidR="008F537F">
        <w:t xml:space="preserve"> User</w:t>
      </w:r>
      <w:r>
        <w:t>s</w:t>
      </w:r>
      <w:r w:rsidR="00351B5C">
        <w:t>.</w:t>
      </w:r>
    </w:p>
    <w:p w14:paraId="3C24244E" w14:textId="241639D7" w:rsidR="00F433AF" w:rsidRDefault="00F433AF" w:rsidP="00F433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135"/>
      </w:tblGrid>
      <w:tr w:rsidR="00D6748D" w:rsidRPr="001F20DD" w14:paraId="24FCC683" w14:textId="77777777" w:rsidTr="000203B3">
        <w:tc>
          <w:tcPr>
            <w:tcW w:w="495" w:type="dxa"/>
            <w:shd w:val="clear" w:color="auto" w:fill="F2F2F2"/>
          </w:tcPr>
          <w:p w14:paraId="69DE45CC" w14:textId="77777777" w:rsidR="00D6748D" w:rsidRPr="001F20DD" w:rsidRDefault="00D6748D" w:rsidP="000203B3">
            <w:pPr>
              <w:rPr>
                <w:b/>
              </w:rPr>
            </w:pPr>
            <w:r w:rsidRPr="001F20DD">
              <w:rPr>
                <w:b/>
              </w:rPr>
              <w:t>#</w:t>
            </w:r>
          </w:p>
        </w:tc>
        <w:tc>
          <w:tcPr>
            <w:tcW w:w="8135" w:type="dxa"/>
            <w:shd w:val="clear" w:color="auto" w:fill="F2F2F2"/>
          </w:tcPr>
          <w:p w14:paraId="0F28A2DE" w14:textId="0ADD4BEA" w:rsidR="00D6748D" w:rsidRPr="001F20DD" w:rsidRDefault="00AF67F5" w:rsidP="000203B3">
            <w:pPr>
              <w:rPr>
                <w:b/>
              </w:rPr>
            </w:pPr>
            <w:r>
              <w:rPr>
                <w:rFonts w:hint="cs"/>
                <w:b/>
              </w:rPr>
              <w:t>UFN</w:t>
            </w:r>
          </w:p>
        </w:tc>
      </w:tr>
      <w:tr w:rsidR="00D6748D" w14:paraId="4471C6CC" w14:textId="77777777" w:rsidTr="000203B3">
        <w:tc>
          <w:tcPr>
            <w:tcW w:w="495" w:type="dxa"/>
            <w:shd w:val="clear" w:color="auto" w:fill="auto"/>
          </w:tcPr>
          <w:p w14:paraId="10585B58" w14:textId="77777777" w:rsidR="00D6748D" w:rsidRDefault="00D6748D" w:rsidP="000203B3">
            <w:r>
              <w:rPr>
                <w:rFonts w:hint="cs"/>
              </w:rPr>
              <w:t>1</w:t>
            </w:r>
          </w:p>
        </w:tc>
        <w:tc>
          <w:tcPr>
            <w:tcW w:w="8135" w:type="dxa"/>
            <w:shd w:val="clear" w:color="auto" w:fill="auto"/>
          </w:tcPr>
          <w:p w14:paraId="28B50AF3" w14:textId="33F4732E" w:rsidR="00D6748D" w:rsidRDefault="00E93BC4" w:rsidP="000203B3">
            <w:r w:rsidRPr="000D52A4">
              <w:t>FR-G-BIB-003</w:t>
            </w:r>
          </w:p>
        </w:tc>
      </w:tr>
    </w:tbl>
    <w:p w14:paraId="03B5A096" w14:textId="77777777" w:rsidR="00D6748D" w:rsidRDefault="00D6748D" w:rsidP="00F433AF"/>
    <w:p w14:paraId="1EFB11C9" w14:textId="57834395" w:rsidR="00C32911" w:rsidRDefault="00351B5C" w:rsidP="00351B5C">
      <w:pPr>
        <w:pStyle w:val="Heading4"/>
      </w:pPr>
      <w:r>
        <w:rPr>
          <w:lang w:val="en-US"/>
        </w:rPr>
        <w:t xml:space="preserve">High-Level </w:t>
      </w:r>
      <w:r w:rsidR="00C32911" w:rsidRPr="00351B5C">
        <w:t>Implementation</w:t>
      </w:r>
    </w:p>
    <w:p w14:paraId="61C48CAF" w14:textId="4C560272" w:rsidR="00351B5C" w:rsidRDefault="00351B5C" w:rsidP="00351B5C">
      <w:pPr>
        <w:rPr>
          <w:lang w:val="x-none"/>
        </w:rPr>
      </w:pPr>
    </w:p>
    <w:p w14:paraId="08FB4C2D" w14:textId="77777777" w:rsidR="00351B5C" w:rsidRDefault="00351B5C" w:rsidP="00351B5C">
      <w:r>
        <w:rPr>
          <w:rFonts w:hint="cs"/>
        </w:rPr>
        <w:t>B</w:t>
      </w:r>
      <w:r>
        <w:t>elow is the high-level design and approach of the implementation.</w:t>
      </w:r>
    </w:p>
    <w:p w14:paraId="1AA8A655" w14:textId="77777777" w:rsidR="00351B5C" w:rsidRPr="00351B5C" w:rsidRDefault="00351B5C" w:rsidP="00351B5C"/>
    <w:p w14:paraId="594658AE" w14:textId="134ACC71" w:rsidR="00FC1F44" w:rsidRPr="00FC1F44" w:rsidRDefault="00FC1F44" w:rsidP="002B355F">
      <w:pPr>
        <w:pStyle w:val="ListParagraph"/>
        <w:numPr>
          <w:ilvl w:val="0"/>
          <w:numId w:val="9"/>
        </w:numPr>
        <w:rPr>
          <w:lang w:val="x-none"/>
        </w:rPr>
      </w:pPr>
      <w:r>
        <w:t>To extend the function to PPTA users.</w:t>
      </w:r>
    </w:p>
    <w:p w14:paraId="4EC00C16" w14:textId="558B3A3F" w:rsidR="00C32911" w:rsidRDefault="00351B5C" w:rsidP="002B355F">
      <w:pPr>
        <w:pStyle w:val="ListParagraph"/>
        <w:numPr>
          <w:ilvl w:val="0"/>
          <w:numId w:val="9"/>
        </w:numPr>
        <w:rPr>
          <w:lang w:val="x-none"/>
        </w:rPr>
      </w:pPr>
      <w:r>
        <w:t xml:space="preserve">To </w:t>
      </w:r>
      <w:r w:rsidR="0004214A">
        <w:t xml:space="preserve">include the </w:t>
      </w:r>
      <w:r>
        <w:rPr>
          <w:lang w:val="x-none"/>
        </w:rPr>
        <w:t>maint</w:t>
      </w:r>
      <w:r w:rsidR="0004214A">
        <w:t>enance of</w:t>
      </w:r>
      <w:r w:rsidR="002B6DA5">
        <w:rPr>
          <w:lang w:val="x-none"/>
        </w:rPr>
        <w:t xml:space="preserve"> </w:t>
      </w:r>
      <w:r>
        <w:t xml:space="preserve">the </w:t>
      </w:r>
      <w:r>
        <w:rPr>
          <w:lang w:val="x-none"/>
        </w:rPr>
        <w:t>capability</w:t>
      </w:r>
      <w:r w:rsidR="00C32911">
        <w:rPr>
          <w:lang w:val="x-none"/>
        </w:rPr>
        <w:t xml:space="preserve"> </w:t>
      </w:r>
      <w:r>
        <w:t>and</w:t>
      </w:r>
      <w:r w:rsidR="00C32911">
        <w:rPr>
          <w:lang w:val="x-none"/>
        </w:rPr>
        <w:t xml:space="preserve"> </w:t>
      </w:r>
      <w:r>
        <w:t xml:space="preserve">approval </w:t>
      </w:r>
      <w:r w:rsidR="00C32911">
        <w:rPr>
          <w:lang w:val="x-none"/>
        </w:rPr>
        <w:t>Limit</w:t>
      </w:r>
      <w:r>
        <w:t xml:space="preserve"> </w:t>
      </w:r>
      <w:r w:rsidR="0004214A">
        <w:t>for</w:t>
      </w:r>
      <w:r>
        <w:t xml:space="preserve"> </w:t>
      </w:r>
      <w:r w:rsidR="0004214A">
        <w:t>PPTA</w:t>
      </w:r>
      <w:r w:rsidR="008F537F">
        <w:t xml:space="preserve"> User</w:t>
      </w:r>
      <w:r>
        <w:t>s.</w:t>
      </w:r>
    </w:p>
    <w:p w14:paraId="389C8222" w14:textId="726CDDF0" w:rsidR="00C32911" w:rsidRDefault="00351B5C" w:rsidP="002B355F">
      <w:pPr>
        <w:pStyle w:val="ListParagraph"/>
        <w:numPr>
          <w:ilvl w:val="0"/>
          <w:numId w:val="9"/>
        </w:numPr>
        <w:rPr>
          <w:lang w:val="x-none"/>
        </w:rPr>
      </w:pPr>
      <w:r>
        <w:t>To remove</w:t>
      </w:r>
      <w:r w:rsidR="00C32911" w:rsidRPr="00653786">
        <w:rPr>
          <w:lang w:val="x-none"/>
        </w:rPr>
        <w:t xml:space="preserve"> </w:t>
      </w:r>
      <w:r>
        <w:t xml:space="preserve">the </w:t>
      </w:r>
      <w:r w:rsidR="0004214A">
        <w:t>PPTA</w:t>
      </w:r>
      <w:r w:rsidR="008F537F">
        <w:t xml:space="preserve"> User</w:t>
      </w:r>
    </w:p>
    <w:p w14:paraId="2F70E3DD" w14:textId="21970D57" w:rsidR="00F74DA3" w:rsidRDefault="00C32911" w:rsidP="002B355F">
      <w:pPr>
        <w:pStyle w:val="ListParagraph"/>
        <w:numPr>
          <w:ilvl w:val="1"/>
          <w:numId w:val="9"/>
        </w:numPr>
        <w:rPr>
          <w:lang w:val="x-none"/>
        </w:rPr>
      </w:pPr>
      <w:r w:rsidRPr="00653786">
        <w:rPr>
          <w:lang w:val="x-none"/>
        </w:rPr>
        <w:t xml:space="preserve">If primary user removes all </w:t>
      </w:r>
      <w:r w:rsidR="008F537F">
        <w:rPr>
          <w:lang w:val="x-none"/>
        </w:rPr>
        <w:t>General User</w:t>
      </w:r>
      <w:r w:rsidRPr="00653786">
        <w:rPr>
          <w:lang w:val="x-none"/>
        </w:rPr>
        <w:t>(s)</w:t>
      </w:r>
      <w:r w:rsidR="0004214A">
        <w:t xml:space="preserve"> and PPTA User(s)</w:t>
      </w:r>
      <w:r w:rsidRPr="00653786">
        <w:rPr>
          <w:lang w:val="x-none"/>
        </w:rPr>
        <w:t xml:space="preserve">, but there is still instruction(s) pending for approval, </w:t>
      </w:r>
      <w:r w:rsidR="00F74DA3">
        <w:t xml:space="preserve">the System shall prompt an </w:t>
      </w:r>
      <w:r w:rsidRPr="00653786">
        <w:rPr>
          <w:lang w:val="x-none"/>
        </w:rPr>
        <w:t xml:space="preserve">alert </w:t>
      </w:r>
      <w:r w:rsidR="00F74DA3">
        <w:t>that</w:t>
      </w:r>
      <w:r w:rsidRPr="00653786">
        <w:rPr>
          <w:lang w:val="x-none"/>
        </w:rPr>
        <w:t xml:space="preserve"> there is pending instruction. </w:t>
      </w:r>
    </w:p>
    <w:p w14:paraId="67391988" w14:textId="193BBE33" w:rsidR="00C32911" w:rsidRPr="00653786" w:rsidRDefault="00C32911" w:rsidP="002B355F">
      <w:pPr>
        <w:pStyle w:val="ListParagraph"/>
        <w:numPr>
          <w:ilvl w:val="1"/>
          <w:numId w:val="9"/>
        </w:numPr>
        <w:rPr>
          <w:lang w:val="x-none"/>
        </w:rPr>
      </w:pPr>
      <w:r w:rsidRPr="00653786">
        <w:rPr>
          <w:lang w:val="x-none"/>
        </w:rPr>
        <w:t>If primary user confirms to proceed, the pending for approval instruction(s) will be cancelled.</w:t>
      </w:r>
    </w:p>
    <w:p w14:paraId="2EA69D90" w14:textId="0FDDC3C9" w:rsidR="007C5E10" w:rsidRPr="009972BA" w:rsidRDefault="007C5E10" w:rsidP="002B355F">
      <w:pPr>
        <w:pStyle w:val="ListParagraph"/>
        <w:numPr>
          <w:ilvl w:val="0"/>
          <w:numId w:val="9"/>
        </w:numPr>
        <w:rPr>
          <w:lang w:val="x-none"/>
        </w:rPr>
      </w:pPr>
      <w:r>
        <w:t xml:space="preserve">The </w:t>
      </w:r>
      <w:r w:rsidR="0004214A">
        <w:t>PPTA</w:t>
      </w:r>
      <w:r w:rsidR="008F537F">
        <w:t xml:space="preserve"> User</w:t>
      </w:r>
      <w:r>
        <w:t xml:space="preserve"> cannot logon to the BIB </w:t>
      </w:r>
      <w:r w:rsidR="0004214A">
        <w:t xml:space="preserve">as same as General User </w:t>
      </w:r>
      <w:r>
        <w:t>once the Primary User is closed or suspend. Corresponding error message shall be prompted upon logon the BIB</w:t>
      </w:r>
      <w:r w:rsidR="000065DF">
        <w:t xml:space="preserve"> for this case.</w:t>
      </w:r>
    </w:p>
    <w:p w14:paraId="51919ACD" w14:textId="77777777" w:rsidR="00F433AF" w:rsidRPr="00351B5C" w:rsidRDefault="00F433AF" w:rsidP="00F433AF">
      <w:pPr>
        <w:rPr>
          <w:lang w:val="x-none"/>
        </w:rPr>
      </w:pPr>
    </w:p>
    <w:p w14:paraId="1A51983E" w14:textId="51684322" w:rsidR="00351B5C" w:rsidRDefault="00351B5C" w:rsidP="00351B5C">
      <w:pPr>
        <w:pStyle w:val="Heading4"/>
      </w:pPr>
      <w:r>
        <w:rPr>
          <w:lang w:val="en-US"/>
        </w:rPr>
        <w:lastRenderedPageBreak/>
        <w:t>Screen Flow Diagram</w:t>
      </w:r>
    </w:p>
    <w:p w14:paraId="049E1551" w14:textId="7FDB9E51" w:rsidR="009972BA" w:rsidRDefault="00013907" w:rsidP="009972BA">
      <w:pPr>
        <w:rPr>
          <w:lang w:val="x-none"/>
        </w:rPr>
      </w:pPr>
      <w:r>
        <w:rPr>
          <w:noProof/>
          <w:lang w:eastAsia="zh-CN"/>
        </w:rPr>
        <w:drawing>
          <wp:inline distT="0" distB="0" distL="0" distR="0" wp14:anchorId="27557879" wp14:editId="5FC24D53">
            <wp:extent cx="5356179" cy="6979771"/>
            <wp:effectExtent l="12700" t="12700" r="16510" b="1841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56683" cy="6980427"/>
                    </a:xfrm>
                    <a:prstGeom prst="rect">
                      <a:avLst/>
                    </a:prstGeom>
                    <a:ln>
                      <a:solidFill>
                        <a:schemeClr val="accent1"/>
                      </a:solidFill>
                    </a:ln>
                  </pic:spPr>
                </pic:pic>
              </a:graphicData>
            </a:graphic>
          </wp:inline>
        </w:drawing>
      </w:r>
    </w:p>
    <w:p w14:paraId="5FC6F590" w14:textId="266AACA1" w:rsidR="004A5200" w:rsidRDefault="004A5200" w:rsidP="009972BA">
      <w:pPr>
        <w:rPr>
          <w:lang w:val="x-none"/>
        </w:rPr>
      </w:pPr>
    </w:p>
    <w:p w14:paraId="656D68B0" w14:textId="6C14AE7E" w:rsidR="004A5200" w:rsidRDefault="004A5200" w:rsidP="004A5200">
      <w:pPr>
        <w:pStyle w:val="Heading4"/>
        <w:rPr>
          <w:lang w:val="en-US"/>
        </w:rPr>
      </w:pPr>
      <w:r>
        <w:rPr>
          <w:lang w:val="en-US"/>
        </w:rPr>
        <w:lastRenderedPageBreak/>
        <w:t>Screen (Reference)</w:t>
      </w:r>
    </w:p>
    <w:p w14:paraId="49180BF3" w14:textId="77777777" w:rsidR="008100CA" w:rsidRDefault="004A5200" w:rsidP="008100CA">
      <w:pPr>
        <w:keepNext/>
      </w:pPr>
      <w:r>
        <w:rPr>
          <w:noProof/>
          <w:lang w:eastAsia="zh-CN"/>
        </w:rPr>
        <w:drawing>
          <wp:inline distT="0" distB="0" distL="0" distR="0" wp14:anchorId="1071A950" wp14:editId="525C00A9">
            <wp:extent cx="5486400" cy="3409315"/>
            <wp:effectExtent l="19050" t="19050" r="19050" b="196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409315"/>
                    </a:xfrm>
                    <a:prstGeom prst="rect">
                      <a:avLst/>
                    </a:prstGeom>
                    <a:noFill/>
                    <a:ln>
                      <a:solidFill>
                        <a:schemeClr val="accent1"/>
                      </a:solidFill>
                    </a:ln>
                  </pic:spPr>
                </pic:pic>
              </a:graphicData>
            </a:graphic>
          </wp:inline>
        </w:drawing>
      </w:r>
    </w:p>
    <w:p w14:paraId="70770E62" w14:textId="6EB9DE13" w:rsidR="004A5200" w:rsidRDefault="008100CA" w:rsidP="008100CA">
      <w:pPr>
        <w:pStyle w:val="Caption"/>
        <w:rPr>
          <w:ins w:id="121" w:author="Peter S I. Tam" w:date="2021-06-15T10:12:00Z"/>
          <w:lang w:val="en-U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ins w:id="122" w:author="Peter S I. Tam" w:date="2021-06-15T10:11:00Z">
        <w:r w:rsidR="0020611A">
          <w:rPr>
            <w:noProof/>
            <w:lang w:val="en-US"/>
          </w:rPr>
          <w:t>4</w:t>
        </w:r>
      </w:ins>
      <w:del w:id="123" w:author="Peter S I. Tam" w:date="2021-06-15T10:11:00Z">
        <w:r w:rsidR="00667E7A" w:rsidDel="0020611A">
          <w:rPr>
            <w:noProof/>
            <w:lang w:val="en-US"/>
          </w:rPr>
          <w:delText>3</w:delText>
        </w:r>
      </w:del>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a</w:t>
      </w:r>
      <w:r w:rsidR="0067585F">
        <w:rPr>
          <w:noProof/>
        </w:rPr>
        <w:fldChar w:fldCharType="end"/>
      </w:r>
      <w:r>
        <w:rPr>
          <w:lang w:val="en-US"/>
        </w:rPr>
        <w:t xml:space="preserve"> Update Capability and Limit</w:t>
      </w:r>
    </w:p>
    <w:p w14:paraId="6B897151" w14:textId="7EE21305" w:rsidR="0020611A" w:rsidRDefault="0020611A">
      <w:pPr>
        <w:rPr>
          <w:ins w:id="124" w:author="Peter S I. Tam" w:date="2021-06-15T10:12:00Z"/>
        </w:rPr>
        <w:pPrChange w:id="125" w:author="Peter S I. Tam" w:date="2021-06-15T10:12:00Z">
          <w:pPr>
            <w:pStyle w:val="Caption"/>
          </w:pPr>
        </w:pPrChange>
      </w:pPr>
    </w:p>
    <w:p w14:paraId="4200AF90" w14:textId="02BA3B4B" w:rsidR="0020611A" w:rsidRDefault="0020611A">
      <w:pPr>
        <w:rPr>
          <w:ins w:id="126" w:author="Peter S I. Tam" w:date="2021-06-15T10:12:00Z"/>
        </w:rPr>
        <w:pPrChange w:id="127" w:author="Peter S I. Tam" w:date="2021-06-15T10:12:00Z">
          <w:pPr>
            <w:pStyle w:val="Caption"/>
          </w:pPr>
        </w:pPrChange>
      </w:pPr>
      <w:ins w:id="128" w:author="Peter S I. Tam" w:date="2021-06-15T10:12:00Z">
        <w:r>
          <w:t xml:space="preserve">Remarks: </w:t>
        </w:r>
      </w:ins>
    </w:p>
    <w:p w14:paraId="3D8152C2" w14:textId="4EC3A85A" w:rsidR="0020611A" w:rsidRDefault="0020611A">
      <w:pPr>
        <w:pStyle w:val="ListParagraph"/>
        <w:numPr>
          <w:ilvl w:val="0"/>
          <w:numId w:val="29"/>
        </w:numPr>
        <w:rPr>
          <w:ins w:id="129" w:author="Peter S I. Tam" w:date="2021-06-15T10:13:00Z"/>
        </w:rPr>
        <w:pPrChange w:id="130" w:author="Peter S I. Tam" w:date="2021-06-15T10:12:00Z">
          <w:pPr>
            <w:pStyle w:val="Caption"/>
          </w:pPr>
        </w:pPrChange>
      </w:pPr>
      <w:ins w:id="131" w:author="Peter S I. Tam" w:date="2021-06-15T10:12:00Z">
        <w:r>
          <w:t>A new option “User Type” shall be added to identify the type of user either a General user or PPTS user.</w:t>
        </w:r>
      </w:ins>
    </w:p>
    <w:p w14:paraId="431E6AF9" w14:textId="3AD224E1" w:rsidR="0020611A" w:rsidRPr="00DE7782" w:rsidRDefault="0020611A">
      <w:pPr>
        <w:pStyle w:val="ListParagraph"/>
        <w:numPr>
          <w:ilvl w:val="0"/>
          <w:numId w:val="29"/>
        </w:numPr>
        <w:pPrChange w:id="132" w:author="Peter S I. Tam" w:date="2021-06-15T10:12:00Z">
          <w:pPr>
            <w:pStyle w:val="Caption"/>
          </w:pPr>
        </w:pPrChange>
      </w:pPr>
      <w:ins w:id="133" w:author="Peter S I. Tam" w:date="2021-06-15T10:13:00Z">
        <w:r>
          <w:t>All General User(s) shall be displayed first and then PPTA User(s)</w:t>
        </w:r>
      </w:ins>
    </w:p>
    <w:p w14:paraId="288AD6B8" w14:textId="250DE5A1" w:rsidR="004A5200" w:rsidRDefault="004A5200" w:rsidP="004A5200">
      <w:pPr>
        <w:rPr>
          <w:lang w:val="x-none"/>
        </w:rPr>
      </w:pPr>
    </w:p>
    <w:p w14:paraId="11808370" w14:textId="77777777" w:rsidR="008100CA" w:rsidRDefault="003F2EAE" w:rsidP="008100CA">
      <w:pPr>
        <w:keepNext/>
      </w:pPr>
      <w:r>
        <w:rPr>
          <w:noProof/>
          <w:lang w:eastAsia="zh-CN"/>
        </w:rPr>
        <w:lastRenderedPageBreak/>
        <w:drawing>
          <wp:inline distT="0" distB="0" distL="0" distR="0" wp14:anchorId="75E5C640" wp14:editId="6098D95F">
            <wp:extent cx="5486400" cy="3846195"/>
            <wp:effectExtent l="19050" t="19050" r="1905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846195"/>
                    </a:xfrm>
                    <a:prstGeom prst="rect">
                      <a:avLst/>
                    </a:prstGeom>
                    <a:noFill/>
                    <a:ln>
                      <a:solidFill>
                        <a:schemeClr val="accent1"/>
                      </a:solidFill>
                    </a:ln>
                  </pic:spPr>
                </pic:pic>
              </a:graphicData>
            </a:graphic>
          </wp:inline>
        </w:drawing>
      </w:r>
    </w:p>
    <w:p w14:paraId="212F15AD" w14:textId="24707856" w:rsid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ins w:id="134" w:author="Peter S I. Tam" w:date="2021-06-15T10:11:00Z">
        <w:r w:rsidR="0020611A">
          <w:rPr>
            <w:noProof/>
            <w:lang w:val="en-US"/>
          </w:rPr>
          <w:t>4</w:t>
        </w:r>
      </w:ins>
      <w:del w:id="135" w:author="Peter S I. Tam" w:date="2021-06-15T10:11:00Z">
        <w:r w:rsidR="00667E7A" w:rsidDel="0020611A">
          <w:rPr>
            <w:noProof/>
            <w:lang w:val="en-US"/>
          </w:rPr>
          <w:delText>3</w:delText>
        </w:r>
      </w:del>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b</w:t>
      </w:r>
      <w:r w:rsidR="0067585F">
        <w:rPr>
          <w:noProof/>
        </w:rPr>
        <w:fldChar w:fldCharType="end"/>
      </w:r>
      <w:r>
        <w:rPr>
          <w:lang w:val="en-US"/>
        </w:rPr>
        <w:t xml:space="preserve"> Identify Verification (Hard Token)</w:t>
      </w:r>
    </w:p>
    <w:p w14:paraId="13946908" w14:textId="01190FDE" w:rsidR="003F2EAE" w:rsidRDefault="003F2EAE" w:rsidP="004A5200">
      <w:pPr>
        <w:rPr>
          <w:lang w:val="x-none"/>
        </w:rPr>
      </w:pPr>
    </w:p>
    <w:p w14:paraId="542BBC2E" w14:textId="77777777" w:rsidR="008100CA" w:rsidRDefault="003F2EAE" w:rsidP="008100CA">
      <w:pPr>
        <w:keepNext/>
      </w:pPr>
      <w:r>
        <w:rPr>
          <w:noProof/>
          <w:lang w:eastAsia="zh-CN"/>
        </w:rPr>
        <w:drawing>
          <wp:inline distT="0" distB="0" distL="0" distR="0" wp14:anchorId="03802DB7" wp14:editId="6646C46D">
            <wp:extent cx="5486400" cy="2216150"/>
            <wp:effectExtent l="19050" t="19050" r="1905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216150"/>
                    </a:xfrm>
                    <a:prstGeom prst="rect">
                      <a:avLst/>
                    </a:prstGeom>
                    <a:noFill/>
                    <a:ln>
                      <a:solidFill>
                        <a:schemeClr val="accent1"/>
                      </a:solidFill>
                    </a:ln>
                  </pic:spPr>
                </pic:pic>
              </a:graphicData>
            </a:graphic>
          </wp:inline>
        </w:drawing>
      </w:r>
    </w:p>
    <w:p w14:paraId="39826009" w14:textId="715094F5" w:rsidR="003F2EAE" w:rsidRPr="004A5200" w:rsidRDefault="008100CA" w:rsidP="008100CA">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ins w:id="136" w:author="Peter S I. Tam" w:date="2021-06-15T10:11:00Z">
        <w:r w:rsidR="0020611A">
          <w:rPr>
            <w:noProof/>
            <w:lang w:val="en-US"/>
          </w:rPr>
          <w:t>4</w:t>
        </w:r>
      </w:ins>
      <w:del w:id="137" w:author="Peter S I. Tam" w:date="2021-06-15T10:11:00Z">
        <w:r w:rsidR="00667E7A" w:rsidDel="0020611A">
          <w:rPr>
            <w:noProof/>
            <w:lang w:val="en-US"/>
          </w:rPr>
          <w:delText>3</w:delText>
        </w:r>
      </w:del>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c</w:t>
      </w:r>
      <w:r w:rsidR="0067585F">
        <w:rPr>
          <w:noProof/>
        </w:rPr>
        <w:fldChar w:fldCharType="end"/>
      </w:r>
      <w:r>
        <w:rPr>
          <w:lang w:val="en-US"/>
        </w:rPr>
        <w:t xml:space="preserve"> Result of Updating Capability and Limit</w:t>
      </w:r>
    </w:p>
    <w:p w14:paraId="1279CB6A" w14:textId="3798401C" w:rsidR="003F2EAE" w:rsidRDefault="003F2EAE">
      <w:pPr>
        <w:suppressAutoHyphens w:val="0"/>
        <w:rPr>
          <w:iCs/>
        </w:rPr>
      </w:pPr>
    </w:p>
    <w:p w14:paraId="427999E1" w14:textId="77777777" w:rsidR="008100CA" w:rsidRDefault="003F2EAE" w:rsidP="008100CA">
      <w:pPr>
        <w:keepNext/>
        <w:suppressAutoHyphens w:val="0"/>
      </w:pPr>
      <w:r>
        <w:rPr>
          <w:rFonts w:cs="Times New Roman"/>
          <w:b/>
          <w:bCs/>
          <w:iCs/>
          <w:noProof/>
          <w:sz w:val="26"/>
          <w:szCs w:val="26"/>
          <w:lang w:eastAsia="zh-CN"/>
        </w:rPr>
        <w:lastRenderedPageBreak/>
        <w:drawing>
          <wp:inline distT="0" distB="0" distL="0" distR="0" wp14:anchorId="1705F71E" wp14:editId="70A666ED">
            <wp:extent cx="5486400" cy="3041650"/>
            <wp:effectExtent l="19050" t="19050" r="1905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41650"/>
                    </a:xfrm>
                    <a:prstGeom prst="rect">
                      <a:avLst/>
                    </a:prstGeom>
                    <a:noFill/>
                    <a:ln>
                      <a:solidFill>
                        <a:schemeClr val="accent1"/>
                      </a:solidFill>
                    </a:ln>
                  </pic:spPr>
                </pic:pic>
              </a:graphicData>
            </a:graphic>
          </wp:inline>
        </w:drawing>
      </w:r>
    </w:p>
    <w:p w14:paraId="1477161E" w14:textId="36F981FB" w:rsidR="003F2EAE" w:rsidRDefault="008100CA" w:rsidP="008100CA">
      <w:pPr>
        <w:pStyle w:val="Caption"/>
        <w:rPr>
          <w:ins w:id="138" w:author="Peter S I. Tam" w:date="2021-06-15T10:13:00Z"/>
          <w:lang w:val="en-U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ins w:id="139" w:author="Peter S I. Tam" w:date="2021-06-15T10:11:00Z">
        <w:r w:rsidR="0020611A">
          <w:rPr>
            <w:noProof/>
            <w:lang w:val="en-US"/>
          </w:rPr>
          <w:t>4</w:t>
        </w:r>
      </w:ins>
      <w:del w:id="140" w:author="Peter S I. Tam" w:date="2021-06-15T10:11:00Z">
        <w:r w:rsidR="00667E7A" w:rsidDel="0020611A">
          <w:rPr>
            <w:noProof/>
            <w:lang w:val="en-US"/>
          </w:rPr>
          <w:delText>3</w:delText>
        </w:r>
      </w:del>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d</w:t>
      </w:r>
      <w:r w:rsidR="0067585F">
        <w:rPr>
          <w:noProof/>
        </w:rPr>
        <w:fldChar w:fldCharType="end"/>
      </w:r>
      <w:r>
        <w:rPr>
          <w:lang w:val="en-US"/>
        </w:rPr>
        <w:t xml:space="preserve"> A new page of Remove User</w:t>
      </w:r>
    </w:p>
    <w:p w14:paraId="1CFC51ED" w14:textId="6A2A680B" w:rsidR="0020611A" w:rsidRDefault="0020611A">
      <w:pPr>
        <w:rPr>
          <w:ins w:id="141" w:author="Peter S I. Tam" w:date="2021-06-15T10:13:00Z"/>
        </w:rPr>
        <w:pPrChange w:id="142" w:author="Peter S I. Tam" w:date="2021-06-15T10:13:00Z">
          <w:pPr>
            <w:pStyle w:val="Caption"/>
          </w:pPr>
        </w:pPrChange>
      </w:pPr>
    </w:p>
    <w:p w14:paraId="0967B1ED" w14:textId="77777777" w:rsidR="0020611A" w:rsidRDefault="0020611A" w:rsidP="0020611A">
      <w:pPr>
        <w:rPr>
          <w:ins w:id="143" w:author="Peter S I. Tam" w:date="2021-06-15T10:13:00Z"/>
        </w:rPr>
      </w:pPr>
      <w:ins w:id="144" w:author="Peter S I. Tam" w:date="2021-06-15T10:13:00Z">
        <w:r>
          <w:t xml:space="preserve">Remarks: </w:t>
        </w:r>
      </w:ins>
    </w:p>
    <w:p w14:paraId="6A2192F5" w14:textId="77777777" w:rsidR="0020611A" w:rsidRDefault="0020611A" w:rsidP="0020611A">
      <w:pPr>
        <w:pStyle w:val="ListParagraph"/>
        <w:numPr>
          <w:ilvl w:val="0"/>
          <w:numId w:val="30"/>
        </w:numPr>
        <w:rPr>
          <w:ins w:id="145" w:author="Peter S I. Tam" w:date="2021-06-15T10:13:00Z"/>
        </w:rPr>
      </w:pPr>
      <w:ins w:id="146" w:author="Peter S I. Tam" w:date="2021-06-15T10:13:00Z">
        <w:r>
          <w:t>A new option “User Type” shall be added to identify the type of user either a General user or PPTS user.</w:t>
        </w:r>
      </w:ins>
    </w:p>
    <w:p w14:paraId="250FB43F" w14:textId="77777777" w:rsidR="0020611A" w:rsidRPr="00B95CF6" w:rsidRDefault="0020611A" w:rsidP="0020611A">
      <w:pPr>
        <w:pStyle w:val="ListParagraph"/>
        <w:numPr>
          <w:ilvl w:val="0"/>
          <w:numId w:val="30"/>
        </w:numPr>
        <w:rPr>
          <w:ins w:id="147" w:author="Peter S I. Tam" w:date="2021-06-15T10:13:00Z"/>
        </w:rPr>
      </w:pPr>
      <w:ins w:id="148" w:author="Peter S I. Tam" w:date="2021-06-15T10:13:00Z">
        <w:r>
          <w:t>All General User(s) shall be displayed first and then PPTA User(s)</w:t>
        </w:r>
      </w:ins>
    </w:p>
    <w:p w14:paraId="77E658C4" w14:textId="78164526" w:rsidR="0020611A" w:rsidRPr="0020611A" w:rsidDel="0020611A" w:rsidRDefault="0020611A">
      <w:pPr>
        <w:rPr>
          <w:del w:id="149" w:author="Peter S I. Tam" w:date="2021-06-15T10:13:00Z"/>
          <w:b/>
          <w:rPrChange w:id="150" w:author="Peter S I. Tam" w:date="2021-06-15T10:13:00Z">
            <w:rPr>
              <w:del w:id="151" w:author="Peter S I. Tam" w:date="2021-06-15T10:13:00Z"/>
              <w:b w:val="0"/>
              <w:bCs/>
              <w:iCs/>
              <w:sz w:val="26"/>
              <w:szCs w:val="26"/>
            </w:rPr>
          </w:rPrChange>
        </w:rPr>
        <w:pPrChange w:id="152" w:author="Peter S I. Tam" w:date="2021-06-15T10:13:00Z">
          <w:pPr>
            <w:pStyle w:val="Caption"/>
          </w:pPr>
        </w:pPrChange>
      </w:pPr>
    </w:p>
    <w:p w14:paraId="080398F3" w14:textId="3AC79719" w:rsidR="003F2EAE" w:rsidRDefault="003F2EAE">
      <w:pPr>
        <w:suppressAutoHyphens w:val="0"/>
        <w:rPr>
          <w:rFonts w:cs="Times New Roman"/>
          <w:b/>
          <w:bCs/>
          <w:iCs/>
          <w:sz w:val="26"/>
          <w:szCs w:val="26"/>
        </w:rPr>
      </w:pPr>
    </w:p>
    <w:p w14:paraId="33DEA9EA" w14:textId="77777777" w:rsidR="008100CA" w:rsidRDefault="003F2EAE" w:rsidP="008100CA">
      <w:pPr>
        <w:keepNext/>
        <w:suppressAutoHyphens w:val="0"/>
      </w:pPr>
      <w:r>
        <w:rPr>
          <w:rFonts w:cs="Times New Roman"/>
          <w:b/>
          <w:bCs/>
          <w:iCs/>
          <w:noProof/>
          <w:sz w:val="26"/>
          <w:szCs w:val="26"/>
          <w:lang w:eastAsia="zh-CN"/>
        </w:rPr>
        <w:drawing>
          <wp:inline distT="0" distB="0" distL="0" distR="0" wp14:anchorId="7458BA93" wp14:editId="75CB32B2">
            <wp:extent cx="5486400" cy="31089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noFill/>
                    <a:ln>
                      <a:solidFill>
                        <a:schemeClr val="accent1"/>
                      </a:solidFill>
                    </a:ln>
                  </pic:spPr>
                </pic:pic>
              </a:graphicData>
            </a:graphic>
          </wp:inline>
        </w:drawing>
      </w:r>
    </w:p>
    <w:p w14:paraId="15FC5D72" w14:textId="298E452E" w:rsidR="003F2EAE" w:rsidRDefault="008100CA" w:rsidP="008100CA">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del w:id="153" w:author="Peter S I. Tam" w:date="2021-06-15T10:11:00Z">
        <w:r w:rsidR="008C1F40" w:rsidDel="0020611A">
          <w:rPr>
            <w:noProof/>
          </w:rPr>
          <w:delText>7</w:delText>
        </w:r>
      </w:del>
      <w:ins w:id="154" w:author="Peter S I. Tam" w:date="2021-06-15T10:11:00Z">
        <w:r w:rsidR="0020611A">
          <w:rPr>
            <w:noProof/>
          </w:rPr>
          <w:t>4</w:t>
        </w:r>
      </w:ins>
      <w:r w:rsidR="008C1F40">
        <w:rPr>
          <w:noProof/>
        </w:rPr>
        <w:t>.4</w:t>
      </w:r>
      <w:r w:rsidR="0067585F">
        <w:rPr>
          <w:noProof/>
        </w:rPr>
        <w:fldChar w:fldCharType="end"/>
      </w:r>
      <w:r w:rsidR="007644A9">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e</w:t>
      </w:r>
      <w:r w:rsidR="0067585F">
        <w:rPr>
          <w:noProof/>
        </w:rPr>
        <w:fldChar w:fldCharType="end"/>
      </w:r>
      <w:r>
        <w:rPr>
          <w:lang w:val="en-US"/>
        </w:rPr>
        <w:t xml:space="preserve"> Identify Verification (Hard Token</w:t>
      </w:r>
      <w:r w:rsidR="00E93BC4">
        <w:t>/Soft Token</w:t>
      </w:r>
      <w:r>
        <w:t>)</w:t>
      </w:r>
    </w:p>
    <w:p w14:paraId="2A0CBA66" w14:textId="499F9FED" w:rsidR="003F2EAE" w:rsidRDefault="003F2EAE">
      <w:pPr>
        <w:suppressAutoHyphens w:val="0"/>
        <w:rPr>
          <w:rFonts w:cs="Times New Roman"/>
          <w:b/>
          <w:bCs/>
          <w:iCs/>
          <w:sz w:val="26"/>
          <w:szCs w:val="26"/>
        </w:rPr>
      </w:pPr>
    </w:p>
    <w:p w14:paraId="26F8421D" w14:textId="77777777" w:rsidR="007644A9" w:rsidRDefault="003F2EAE" w:rsidP="007644A9">
      <w:pPr>
        <w:keepNext/>
        <w:suppressAutoHyphens w:val="0"/>
      </w:pPr>
      <w:r>
        <w:rPr>
          <w:rFonts w:cs="Times New Roman"/>
          <w:b/>
          <w:bCs/>
          <w:iCs/>
          <w:noProof/>
          <w:sz w:val="26"/>
          <w:szCs w:val="26"/>
          <w:lang w:eastAsia="zh-CN"/>
        </w:rPr>
        <w:lastRenderedPageBreak/>
        <w:drawing>
          <wp:inline distT="0" distB="0" distL="0" distR="0" wp14:anchorId="46AB4B93" wp14:editId="115E3F3B">
            <wp:extent cx="5486400" cy="2236470"/>
            <wp:effectExtent l="19050" t="19050" r="1905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236470"/>
                    </a:xfrm>
                    <a:prstGeom prst="rect">
                      <a:avLst/>
                    </a:prstGeom>
                    <a:noFill/>
                    <a:ln>
                      <a:solidFill>
                        <a:schemeClr val="accent1"/>
                      </a:solidFill>
                    </a:ln>
                  </pic:spPr>
                </pic:pic>
              </a:graphicData>
            </a:graphic>
          </wp:inline>
        </w:drawing>
      </w:r>
    </w:p>
    <w:p w14:paraId="0BC71CAB" w14:textId="0443FF58" w:rsidR="003F2EAE"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del w:id="155" w:author="Peter S I. Tam" w:date="2021-06-15T10:11:00Z">
        <w:r w:rsidR="008C1F40" w:rsidDel="0020611A">
          <w:rPr>
            <w:noProof/>
          </w:rPr>
          <w:delText>7</w:delText>
        </w:r>
      </w:del>
      <w:ins w:id="156" w:author="Peter S I. Tam" w:date="2021-06-15T10:11:00Z">
        <w:r w:rsidR="0020611A">
          <w:rPr>
            <w:noProof/>
          </w:rPr>
          <w:t>4</w:t>
        </w:r>
      </w:ins>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f</w:t>
      </w:r>
      <w:r w:rsidR="0067585F">
        <w:rPr>
          <w:noProof/>
        </w:rPr>
        <w:fldChar w:fldCharType="end"/>
      </w:r>
      <w:r>
        <w:rPr>
          <w:lang w:val="en-US"/>
        </w:rPr>
        <w:t xml:space="preserve"> Result of Removing User</w:t>
      </w:r>
    </w:p>
    <w:p w14:paraId="5FB33647" w14:textId="77777777" w:rsidR="003F2EAE" w:rsidRDefault="003F2EAE">
      <w:pPr>
        <w:suppressAutoHyphens w:val="0"/>
        <w:rPr>
          <w:rFonts w:cs="Times New Roman"/>
          <w:b/>
          <w:bCs/>
          <w:iCs/>
          <w:sz w:val="26"/>
          <w:szCs w:val="26"/>
        </w:rPr>
      </w:pPr>
      <w:r>
        <w:rPr>
          <w:iCs/>
        </w:rPr>
        <w:br w:type="page"/>
      </w:r>
    </w:p>
    <w:p w14:paraId="5A046579" w14:textId="1A4CB49A" w:rsidR="00257975" w:rsidRDefault="00C930A5" w:rsidP="00257975">
      <w:pPr>
        <w:pStyle w:val="Heading3"/>
        <w:rPr>
          <w:iCs/>
        </w:rPr>
      </w:pPr>
      <w:bookmarkStart w:id="157" w:name="_Toc74732998"/>
      <w:r>
        <w:rPr>
          <w:iCs/>
          <w:lang w:val="en-US"/>
        </w:rPr>
        <w:lastRenderedPageBreak/>
        <w:t>BIB – Approval Request</w:t>
      </w:r>
      <w:r w:rsidR="00FA19C8">
        <w:rPr>
          <w:iCs/>
        </w:rPr>
        <w:t xml:space="preserve"> (</w:t>
      </w:r>
      <w:r>
        <w:rPr>
          <w:iCs/>
          <w:lang w:val="en-US"/>
        </w:rPr>
        <w:t>Primary User</w:t>
      </w:r>
      <w:r w:rsidR="000438A0">
        <w:rPr>
          <w:iCs/>
          <w:lang w:val="en-US"/>
        </w:rPr>
        <w:t xml:space="preserve"> &amp; General User</w:t>
      </w:r>
      <w:r w:rsidR="00FA19C8">
        <w:rPr>
          <w:iCs/>
        </w:rPr>
        <w:t>)</w:t>
      </w:r>
      <w:bookmarkEnd w:id="157"/>
    </w:p>
    <w:p w14:paraId="06828FCE" w14:textId="2C7E0897" w:rsidR="00F433AF" w:rsidRDefault="00CA5DBC" w:rsidP="00F433AF">
      <w:pPr>
        <w:pStyle w:val="Heading4"/>
      </w:pPr>
      <w:r>
        <w:rPr>
          <w:lang w:val="en-US"/>
        </w:rPr>
        <w:t>Overview</w:t>
      </w:r>
    </w:p>
    <w:p w14:paraId="59D37EA4" w14:textId="103E02F7" w:rsidR="00F433AF" w:rsidRPr="0004214A" w:rsidRDefault="00F433AF" w:rsidP="00F433AF"/>
    <w:p w14:paraId="21AE4B3F" w14:textId="5B5D6C4F" w:rsidR="00F433AF" w:rsidRDefault="000438A0" w:rsidP="00F433AF">
      <w:r>
        <w:t xml:space="preserve">The existing </w:t>
      </w:r>
      <w:r w:rsidR="0004214A">
        <w:t xml:space="preserve">BAU </w:t>
      </w:r>
      <w:r>
        <w:t>function of Approval Request shall be enhanced and relaxed to General User</w:t>
      </w:r>
      <w:r w:rsidR="00F433AF">
        <w:t>.</w:t>
      </w:r>
      <w:r w:rsidR="00292E50">
        <w:t xml:space="preserve"> Primary user </w:t>
      </w:r>
      <w:r>
        <w:t xml:space="preserve">and General User </w:t>
      </w:r>
      <w:r w:rsidR="00292E50">
        <w:t xml:space="preserve">can make use of this function to review the submitted transaction by those </w:t>
      </w:r>
      <w:r w:rsidR="008F537F">
        <w:t>General User</w:t>
      </w:r>
      <w:r w:rsidR="00292E50">
        <w:t>s</w:t>
      </w:r>
      <w:r>
        <w:t xml:space="preserve"> and/or PPTA Users</w:t>
      </w:r>
      <w:r w:rsidR="00292E50">
        <w:t>. To approve or reject the transaction.  In addition, a list of request transaction history last for 30 days is also provided.</w:t>
      </w:r>
    </w:p>
    <w:p w14:paraId="3689786B" w14:textId="77777777" w:rsidR="00F433AF" w:rsidRDefault="00F433AF" w:rsidP="00F433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8135"/>
      </w:tblGrid>
      <w:tr w:rsidR="0004224B" w:rsidRPr="001F20DD" w14:paraId="37A8302D" w14:textId="77777777" w:rsidTr="000203B3">
        <w:tc>
          <w:tcPr>
            <w:tcW w:w="495" w:type="dxa"/>
            <w:shd w:val="clear" w:color="auto" w:fill="F2F2F2"/>
          </w:tcPr>
          <w:p w14:paraId="7066638D" w14:textId="77777777" w:rsidR="0004224B" w:rsidRPr="001F20DD" w:rsidRDefault="0004224B" w:rsidP="000203B3">
            <w:pPr>
              <w:rPr>
                <w:b/>
              </w:rPr>
            </w:pPr>
            <w:r w:rsidRPr="001F20DD">
              <w:rPr>
                <w:b/>
              </w:rPr>
              <w:t>#</w:t>
            </w:r>
          </w:p>
        </w:tc>
        <w:tc>
          <w:tcPr>
            <w:tcW w:w="8135" w:type="dxa"/>
            <w:shd w:val="clear" w:color="auto" w:fill="F2F2F2"/>
          </w:tcPr>
          <w:p w14:paraId="2305FC2E" w14:textId="703A7782" w:rsidR="0004224B" w:rsidRPr="001F20DD" w:rsidRDefault="00AF67F5" w:rsidP="000203B3">
            <w:pPr>
              <w:rPr>
                <w:b/>
              </w:rPr>
            </w:pPr>
            <w:r>
              <w:rPr>
                <w:rFonts w:hint="cs"/>
                <w:b/>
              </w:rPr>
              <w:t>UFN</w:t>
            </w:r>
          </w:p>
        </w:tc>
      </w:tr>
      <w:tr w:rsidR="0004224B" w14:paraId="6BFD90FA" w14:textId="77777777" w:rsidTr="000203B3">
        <w:tc>
          <w:tcPr>
            <w:tcW w:w="495" w:type="dxa"/>
            <w:shd w:val="clear" w:color="auto" w:fill="auto"/>
          </w:tcPr>
          <w:p w14:paraId="4A4D026B" w14:textId="77777777" w:rsidR="0004224B" w:rsidRDefault="0004224B" w:rsidP="000203B3">
            <w:r>
              <w:rPr>
                <w:rFonts w:hint="cs"/>
              </w:rPr>
              <w:t>1</w:t>
            </w:r>
          </w:p>
        </w:tc>
        <w:tc>
          <w:tcPr>
            <w:tcW w:w="8135" w:type="dxa"/>
            <w:shd w:val="clear" w:color="auto" w:fill="auto"/>
          </w:tcPr>
          <w:p w14:paraId="07629512" w14:textId="1CD0F10B" w:rsidR="0004224B" w:rsidRDefault="0004224B" w:rsidP="000203B3">
            <w:r w:rsidRPr="000D52A4">
              <w:t>FR-G-BIB-00</w:t>
            </w:r>
            <w:ins w:id="158" w:author="Peter S I. Tam" w:date="2021-06-15T10:17:00Z">
              <w:r w:rsidR="00C41AFC">
                <w:t>1</w:t>
              </w:r>
            </w:ins>
            <w:del w:id="159" w:author="Peter S I. Tam" w:date="2021-06-15T10:17:00Z">
              <w:r w:rsidRPr="000D52A4" w:rsidDel="00C41AFC">
                <w:delText>3</w:delText>
              </w:r>
            </w:del>
          </w:p>
        </w:tc>
      </w:tr>
      <w:tr w:rsidR="00C41AFC" w14:paraId="2AEB552C" w14:textId="77777777" w:rsidTr="000203B3">
        <w:trPr>
          <w:ins w:id="160" w:author="Peter S I. Tam" w:date="2021-06-15T10:17:00Z"/>
        </w:trPr>
        <w:tc>
          <w:tcPr>
            <w:tcW w:w="495" w:type="dxa"/>
            <w:shd w:val="clear" w:color="auto" w:fill="auto"/>
          </w:tcPr>
          <w:p w14:paraId="01DD0BB2" w14:textId="61178416" w:rsidR="00C41AFC" w:rsidRDefault="00C41AFC" w:rsidP="000203B3">
            <w:pPr>
              <w:rPr>
                <w:ins w:id="161" w:author="Peter S I. Tam" w:date="2021-06-15T10:17:00Z"/>
              </w:rPr>
            </w:pPr>
            <w:ins w:id="162" w:author="Peter S I. Tam" w:date="2021-06-15T10:17:00Z">
              <w:r>
                <w:t>2</w:t>
              </w:r>
            </w:ins>
          </w:p>
        </w:tc>
        <w:tc>
          <w:tcPr>
            <w:tcW w:w="8135" w:type="dxa"/>
            <w:shd w:val="clear" w:color="auto" w:fill="auto"/>
          </w:tcPr>
          <w:p w14:paraId="18164F42" w14:textId="241987EB" w:rsidR="00C41AFC" w:rsidRPr="000D52A4" w:rsidRDefault="00C41AFC" w:rsidP="000203B3">
            <w:pPr>
              <w:rPr>
                <w:ins w:id="163" w:author="Peter S I. Tam" w:date="2021-06-15T10:17:00Z"/>
              </w:rPr>
            </w:pPr>
            <w:ins w:id="164" w:author="Peter S I. Tam" w:date="2021-06-15T10:17:00Z">
              <w:r>
                <w:t>FR-G-BIB-003</w:t>
              </w:r>
            </w:ins>
          </w:p>
        </w:tc>
      </w:tr>
    </w:tbl>
    <w:p w14:paraId="091BCC45" w14:textId="77777777" w:rsidR="00F433AF" w:rsidRDefault="00F433AF" w:rsidP="00F433AF"/>
    <w:p w14:paraId="7384ED22" w14:textId="6C64742B" w:rsidR="003F67DD" w:rsidRDefault="00C930A5" w:rsidP="00C930A5">
      <w:pPr>
        <w:pStyle w:val="Heading4"/>
        <w:rPr>
          <w:lang w:val="en-US"/>
        </w:rPr>
      </w:pPr>
      <w:r>
        <w:rPr>
          <w:lang w:val="en-US"/>
        </w:rPr>
        <w:t xml:space="preserve">High-Level </w:t>
      </w:r>
      <w:r w:rsidR="003F67DD" w:rsidRPr="00C930A5">
        <w:rPr>
          <w:lang w:val="en-US"/>
        </w:rPr>
        <w:t>Implementation</w:t>
      </w:r>
    </w:p>
    <w:p w14:paraId="64C98962" w14:textId="22A866DF" w:rsidR="00707026" w:rsidRDefault="00707026" w:rsidP="00707026"/>
    <w:p w14:paraId="27102DE9" w14:textId="4AAB3717" w:rsidR="00707026" w:rsidRDefault="00707026" w:rsidP="00707026">
      <w:r>
        <w:rPr>
          <w:rFonts w:hint="cs"/>
        </w:rPr>
        <w:t>B</w:t>
      </w:r>
      <w:r>
        <w:t>elow is the high-level design and approach of the implementation</w:t>
      </w:r>
      <w:r w:rsidR="000438A0">
        <w:t xml:space="preserve"> on that function</w:t>
      </w:r>
      <w:r>
        <w:t>.</w:t>
      </w:r>
    </w:p>
    <w:p w14:paraId="317F2C90" w14:textId="77777777" w:rsidR="00707026" w:rsidRPr="00707026" w:rsidRDefault="00707026" w:rsidP="00707026"/>
    <w:p w14:paraId="1C30C9B7" w14:textId="0E0FA4F8" w:rsidR="003F67DD" w:rsidRPr="000438A0" w:rsidRDefault="000438A0" w:rsidP="002B355F">
      <w:pPr>
        <w:pStyle w:val="ListParagraph"/>
        <w:numPr>
          <w:ilvl w:val="0"/>
          <w:numId w:val="10"/>
        </w:numPr>
        <w:rPr>
          <w:lang w:val="x-none"/>
        </w:rPr>
      </w:pPr>
      <w:r>
        <w:t>To relax the function to Primary Users</w:t>
      </w:r>
      <w:r w:rsidR="003B78C1">
        <w:t xml:space="preserve">, </w:t>
      </w:r>
      <w:r>
        <w:t>General Users</w:t>
      </w:r>
      <w:r w:rsidR="003B78C1">
        <w:t xml:space="preserve"> and PPTA Users</w:t>
      </w:r>
      <w:r>
        <w:t>.</w:t>
      </w:r>
    </w:p>
    <w:p w14:paraId="3F1100D1" w14:textId="445C6B64" w:rsidR="00654C80" w:rsidRPr="00654C80" w:rsidRDefault="00654C80" w:rsidP="002B355F">
      <w:pPr>
        <w:pStyle w:val="ListParagraph"/>
        <w:numPr>
          <w:ilvl w:val="0"/>
          <w:numId w:val="10"/>
        </w:numPr>
        <w:rPr>
          <w:ins w:id="165" w:author="Peter S I. Tam" w:date="2021-06-15T10:14:00Z"/>
          <w:lang w:val="x-none"/>
          <w:rPrChange w:id="166" w:author="Peter S I. Tam" w:date="2021-06-15T10:14:00Z">
            <w:rPr>
              <w:ins w:id="167" w:author="Peter S I. Tam" w:date="2021-06-15T10:14:00Z"/>
            </w:rPr>
          </w:rPrChange>
        </w:rPr>
      </w:pPr>
      <w:ins w:id="168" w:author="Peter S I. Tam" w:date="2021-06-15T10:14:00Z">
        <w:r>
          <w:rPr>
            <w:lang w:val="x-none"/>
          </w:rPr>
          <w:t xml:space="preserve">The function shall be extended to </w:t>
        </w:r>
      </w:ins>
      <w:ins w:id="169" w:author="Peter S I. Tam" w:date="2021-06-15T10:15:00Z">
        <w:r>
          <w:rPr>
            <w:lang w:val="x-none"/>
          </w:rPr>
          <w:t>those General Users and based on the approval limit to approve the request. The System would disallow the approval action if the checker limit is insufficient.</w:t>
        </w:r>
      </w:ins>
    </w:p>
    <w:p w14:paraId="65A441CC" w14:textId="0EF7101D" w:rsidR="00654C80" w:rsidRPr="00411E01" w:rsidRDefault="00654C80" w:rsidP="00654C80">
      <w:pPr>
        <w:pStyle w:val="ListParagraph"/>
        <w:numPr>
          <w:ilvl w:val="0"/>
          <w:numId w:val="10"/>
        </w:numPr>
        <w:rPr>
          <w:moveTo w:id="170" w:author="Peter S I. Tam" w:date="2021-06-15T10:16:00Z"/>
          <w:lang w:val="x-none"/>
        </w:rPr>
      </w:pPr>
      <w:moveToRangeStart w:id="171" w:author="Peter S I. Tam" w:date="2021-06-15T10:16:00Z" w:name="move74644579"/>
      <w:moveTo w:id="172" w:author="Peter S I. Tam" w:date="2021-06-15T10:16:00Z">
        <w:r>
          <w:t xml:space="preserve">The function shall </w:t>
        </w:r>
      </w:moveTo>
      <w:ins w:id="173" w:author="Peter S I. Tam" w:date="2021-06-15T10:16:00Z">
        <w:r>
          <w:t xml:space="preserve">also </w:t>
        </w:r>
      </w:ins>
      <w:moveTo w:id="174" w:author="Peter S I. Tam" w:date="2021-06-15T10:16:00Z">
        <w:r>
          <w:t>be extended to those PPTA users. Allow PPTA user to review and/or cancel their own request.</w:t>
        </w:r>
      </w:moveTo>
      <w:ins w:id="175" w:author="Peter S I. Tam" w:date="2021-06-15T10:16:00Z">
        <w:r>
          <w:t xml:space="preserve"> PPTA user cannot approve/reject the request.</w:t>
        </w:r>
      </w:ins>
    </w:p>
    <w:moveToRangeEnd w:id="171"/>
    <w:p w14:paraId="07CA2E4E" w14:textId="5083F657" w:rsidR="006F00D0" w:rsidRPr="00413E98" w:rsidRDefault="000438A0" w:rsidP="002B355F">
      <w:pPr>
        <w:pStyle w:val="ListParagraph"/>
        <w:numPr>
          <w:ilvl w:val="0"/>
          <w:numId w:val="10"/>
        </w:numPr>
        <w:rPr>
          <w:lang w:val="x-none"/>
        </w:rPr>
      </w:pPr>
      <w:r>
        <w:t>To enhance the function to cater the Payroll transaction submitted by General Users and/or PPTA Users</w:t>
      </w:r>
      <w:r w:rsidR="00413E98">
        <w:t>.</w:t>
      </w:r>
    </w:p>
    <w:p w14:paraId="1FC7B80C" w14:textId="309F0F77" w:rsidR="000A554F" w:rsidDel="00C41AFC" w:rsidRDefault="000A554F">
      <w:pPr>
        <w:pStyle w:val="ListParagraph"/>
        <w:numPr>
          <w:ilvl w:val="0"/>
          <w:numId w:val="10"/>
        </w:numPr>
        <w:jc w:val="both"/>
        <w:rPr>
          <w:del w:id="176" w:author="Peter S I. Tam" w:date="2021-06-15T10:16:00Z"/>
        </w:rPr>
        <w:pPrChange w:id="177" w:author="Peter S I. Tam" w:date="2021-06-15T10:16:00Z">
          <w:pPr>
            <w:ind w:left="360"/>
            <w:jc w:val="both"/>
          </w:pPr>
        </w:pPrChange>
      </w:pPr>
      <w:r>
        <w:t xml:space="preserve">To </w:t>
      </w:r>
      <w:r w:rsidR="0016421B">
        <w:t>hide the function i</w:t>
      </w:r>
      <w:r>
        <w:t xml:space="preserve">f number of General user and PPTA user of the BIB account </w:t>
      </w:r>
      <w:r w:rsidR="00E64519">
        <w:t>is</w:t>
      </w:r>
      <w:r w:rsidR="004738A7">
        <w:t xml:space="preserve"> </w:t>
      </w:r>
      <w:r>
        <w:t>zero.</w:t>
      </w:r>
      <w:ins w:id="178" w:author="Peter S I. Tam" w:date="2021-06-15T10:16:00Z">
        <w:r w:rsidR="00654C80" w:rsidDel="00654C80">
          <w:t xml:space="preserve"> </w:t>
        </w:r>
      </w:ins>
    </w:p>
    <w:p w14:paraId="612102AC" w14:textId="77777777" w:rsidR="00C41AFC" w:rsidRDefault="00C41AFC">
      <w:pPr>
        <w:pStyle w:val="ListParagraph"/>
        <w:numPr>
          <w:ilvl w:val="0"/>
          <w:numId w:val="10"/>
        </w:numPr>
        <w:jc w:val="both"/>
        <w:rPr>
          <w:ins w:id="179" w:author="Peter S I. Tam" w:date="2021-06-15T10:18:00Z"/>
        </w:rPr>
      </w:pPr>
    </w:p>
    <w:p w14:paraId="24DB51B0" w14:textId="7A6A415F" w:rsidR="0016421B" w:rsidRPr="004F3F2F" w:rsidDel="004F3F2F" w:rsidRDefault="00C41AFC">
      <w:pPr>
        <w:pStyle w:val="ListParagraph"/>
        <w:numPr>
          <w:ilvl w:val="0"/>
          <w:numId w:val="10"/>
        </w:numPr>
        <w:jc w:val="both"/>
        <w:rPr>
          <w:del w:id="180" w:author="Peter S I. Tam" w:date="2021-06-15T10:16:00Z"/>
          <w:lang w:val="x-none"/>
          <w:rPrChange w:id="181" w:author="Peter Tam" w:date="2021-06-16T10:46:00Z">
            <w:rPr>
              <w:del w:id="182" w:author="Peter S I. Tam" w:date="2021-06-15T10:16:00Z"/>
            </w:rPr>
          </w:rPrChange>
        </w:rPr>
      </w:pPr>
      <w:ins w:id="183" w:author="Peter S I. Tam" w:date="2021-06-15T10:18:00Z">
        <w:r>
          <w:t xml:space="preserve">A new maker limit is introduced. </w:t>
        </w:r>
      </w:ins>
      <w:ins w:id="184" w:author="Peter S I. Tam" w:date="2021-06-15T10:19:00Z">
        <w:r>
          <w:t>The System would reject the</w:t>
        </w:r>
      </w:ins>
      <w:ins w:id="185" w:author="Peter S I. Tam" w:date="2021-06-15T10:21:00Z">
        <w:r>
          <w:t xml:space="preserve"> required financial</w:t>
        </w:r>
      </w:ins>
      <w:ins w:id="186" w:author="Peter S I. Tam" w:date="2021-06-15T10:19:00Z">
        <w:r>
          <w:t xml:space="preserve"> transaction</w:t>
        </w:r>
      </w:ins>
      <w:ins w:id="187" w:author="Peter S I. Tam" w:date="2021-06-15T10:21:00Z">
        <w:r>
          <w:t>(s)</w:t>
        </w:r>
      </w:ins>
      <w:ins w:id="188" w:author="Peter S I. Tam" w:date="2021-06-15T10:19:00Z">
        <w:r>
          <w:t xml:space="preserve"> if </w:t>
        </w:r>
      </w:ins>
      <w:ins w:id="189" w:author="Peter S I. Tam" w:date="2021-06-15T10:20:00Z">
        <w:r>
          <w:t>the transaction amount (equivalent</w:t>
        </w:r>
      </w:ins>
      <w:ins w:id="190" w:author="Peter S I. Tam" w:date="2021-06-15T10:22:00Z">
        <w:r w:rsidR="00AA0C30">
          <w:t xml:space="preserve"> to HKD</w:t>
        </w:r>
      </w:ins>
      <w:ins w:id="191" w:author="Peter S I. Tam" w:date="2021-06-15T10:20:00Z">
        <w:r>
          <w:t xml:space="preserve">) </w:t>
        </w:r>
      </w:ins>
      <w:ins w:id="192" w:author="Peter S I. Tam" w:date="2021-06-15T10:21:00Z">
        <w:r>
          <w:t>were</w:t>
        </w:r>
      </w:ins>
      <w:ins w:id="193" w:author="Peter S I. Tam" w:date="2021-06-15T10:20:00Z">
        <w:r>
          <w:t xml:space="preserve"> over than </w:t>
        </w:r>
      </w:ins>
      <w:ins w:id="194" w:author="Peter S I. Tam" w:date="2021-06-15T10:19:00Z">
        <w:r>
          <w:t>the maker limit of General User /</w:t>
        </w:r>
      </w:ins>
      <w:ins w:id="195" w:author="Peter S I. Tam" w:date="2021-06-15T10:21:00Z">
        <w:r w:rsidR="00B76F99">
          <w:t xml:space="preserve"> </w:t>
        </w:r>
      </w:ins>
      <w:ins w:id="196" w:author="Peter S I. Tam" w:date="2021-06-15T10:19:00Z">
        <w:r>
          <w:t>PPTA User</w:t>
        </w:r>
      </w:ins>
      <w:ins w:id="197" w:author="Peter S I. Tam" w:date="2021-06-15T10:20:00Z">
        <w:r>
          <w:t>.</w:t>
        </w:r>
      </w:ins>
      <w:ins w:id="198" w:author="Peter Tam" w:date="2021-06-16T10:45:00Z">
        <w:r w:rsidR="004F3F2F">
          <w:t xml:space="preserve"> Below </w:t>
        </w:r>
      </w:ins>
      <w:ins w:id="199" w:author="Peter Tam" w:date="2021-06-16T10:48:00Z">
        <w:r w:rsidR="00C270F8">
          <w:t>are</w:t>
        </w:r>
      </w:ins>
      <w:ins w:id="200" w:author="Peter Tam" w:date="2021-06-16T10:45:00Z">
        <w:r w:rsidR="004F3F2F">
          <w:t xml:space="preserve"> the confirmed </w:t>
        </w:r>
      </w:ins>
      <w:ins w:id="201" w:author="Peter Tam" w:date="2021-06-16T10:46:00Z">
        <w:r w:rsidR="004F3F2F">
          <w:t>financial transactions for reference.</w:t>
        </w:r>
      </w:ins>
      <w:moveFromRangeStart w:id="202" w:author="Peter S I. Tam" w:date="2021-06-15T10:16:00Z" w:name="move74644579"/>
      <w:moveFrom w:id="203" w:author="Peter S I. Tam" w:date="2021-06-15T10:16:00Z">
        <w:del w:id="204" w:author="Peter S I. Tam" w:date="2021-06-15T10:16:00Z">
          <w:r w:rsidR="0016421B" w:rsidDel="00654C80">
            <w:delText>The function shall be extended to those PPTA users. Allow PPTA user to review and/or cancel their own request.</w:delText>
          </w:r>
        </w:del>
      </w:moveFrom>
    </w:p>
    <w:p w14:paraId="3D17F6AA" w14:textId="77777777" w:rsidR="004F3F2F" w:rsidRPr="004F3F2F" w:rsidRDefault="004F3F2F">
      <w:pPr>
        <w:pStyle w:val="ListParagraph"/>
        <w:numPr>
          <w:ilvl w:val="0"/>
          <w:numId w:val="10"/>
        </w:numPr>
        <w:jc w:val="both"/>
        <w:rPr>
          <w:ins w:id="205" w:author="Peter Tam" w:date="2021-06-16T10:46:00Z"/>
          <w:lang w:val="x-none"/>
          <w:rPrChange w:id="206" w:author="Peter Tam" w:date="2021-06-16T10:46:00Z">
            <w:rPr>
              <w:ins w:id="207" w:author="Peter Tam" w:date="2021-06-16T10:46:00Z"/>
            </w:rPr>
          </w:rPrChange>
        </w:rPr>
      </w:pPr>
    </w:p>
    <w:tbl>
      <w:tblPr>
        <w:tblStyle w:val="TableGrid"/>
        <w:tblW w:w="0" w:type="auto"/>
        <w:tblInd w:w="720" w:type="dxa"/>
        <w:tblLook w:val="04A0" w:firstRow="1" w:lastRow="0" w:firstColumn="1" w:lastColumn="0" w:noHBand="0" w:noVBand="1"/>
        <w:tblPrChange w:id="208" w:author="Peter Tam" w:date="2021-06-16T10:48:00Z">
          <w:tblPr>
            <w:tblStyle w:val="TableGrid"/>
            <w:tblW w:w="0" w:type="auto"/>
            <w:tblInd w:w="720" w:type="dxa"/>
            <w:tblLook w:val="04A0" w:firstRow="1" w:lastRow="0" w:firstColumn="1" w:lastColumn="0" w:noHBand="0" w:noVBand="1"/>
          </w:tblPr>
        </w:tblPrChange>
      </w:tblPr>
      <w:tblGrid>
        <w:gridCol w:w="835"/>
        <w:gridCol w:w="7075"/>
        <w:tblGridChange w:id="209">
          <w:tblGrid>
            <w:gridCol w:w="976"/>
            <w:gridCol w:w="2999"/>
            <w:gridCol w:w="3935"/>
          </w:tblGrid>
        </w:tblGridChange>
      </w:tblGrid>
      <w:tr w:rsidR="004F3F2F" w14:paraId="2EC5FF0F" w14:textId="77777777" w:rsidTr="00175BDE">
        <w:trPr>
          <w:ins w:id="210" w:author="Peter Tam" w:date="2021-06-16T10:46:00Z"/>
        </w:trPr>
        <w:tc>
          <w:tcPr>
            <w:tcW w:w="835" w:type="dxa"/>
            <w:shd w:val="clear" w:color="auto" w:fill="F2F2F2" w:themeFill="background1" w:themeFillShade="F2"/>
            <w:tcPrChange w:id="211" w:author="Peter Tam" w:date="2021-06-16T10:48:00Z">
              <w:tcPr>
                <w:tcW w:w="4315" w:type="dxa"/>
                <w:gridSpan w:val="2"/>
              </w:tcPr>
            </w:tcPrChange>
          </w:tcPr>
          <w:p w14:paraId="52FDCCE3" w14:textId="63D8E782" w:rsidR="004F3F2F" w:rsidRPr="00175BDE" w:rsidRDefault="004F3F2F" w:rsidP="004F3F2F">
            <w:pPr>
              <w:pStyle w:val="ListParagraph"/>
              <w:ind w:left="0"/>
              <w:jc w:val="both"/>
              <w:rPr>
                <w:ins w:id="212" w:author="Peter Tam" w:date="2021-06-16T10:46:00Z"/>
                <w:b/>
                <w:bCs/>
                <w:rPrChange w:id="213" w:author="Peter Tam" w:date="2021-06-16T10:48:00Z">
                  <w:rPr>
                    <w:ins w:id="214" w:author="Peter Tam" w:date="2021-06-16T10:46:00Z"/>
                    <w:lang w:val="x-none"/>
                  </w:rPr>
                </w:rPrChange>
              </w:rPr>
            </w:pPr>
            <w:ins w:id="215" w:author="Peter Tam" w:date="2021-06-16T10:46:00Z">
              <w:r w:rsidRPr="00175BDE">
                <w:rPr>
                  <w:b/>
                  <w:bCs/>
                  <w:rPrChange w:id="216" w:author="Peter Tam" w:date="2021-06-16T10:48:00Z">
                    <w:rPr/>
                  </w:rPrChange>
                </w:rPr>
                <w:t>Ref.</w:t>
              </w:r>
            </w:ins>
          </w:p>
        </w:tc>
        <w:tc>
          <w:tcPr>
            <w:tcW w:w="7075" w:type="dxa"/>
            <w:shd w:val="clear" w:color="auto" w:fill="F2F2F2" w:themeFill="background1" w:themeFillShade="F2"/>
            <w:tcPrChange w:id="217" w:author="Peter Tam" w:date="2021-06-16T10:48:00Z">
              <w:tcPr>
                <w:tcW w:w="4315" w:type="dxa"/>
              </w:tcPr>
            </w:tcPrChange>
          </w:tcPr>
          <w:p w14:paraId="6DAA0671" w14:textId="08741DC3" w:rsidR="004F3F2F" w:rsidRPr="00175BDE" w:rsidRDefault="004F3F2F" w:rsidP="004F3F2F">
            <w:pPr>
              <w:pStyle w:val="ListParagraph"/>
              <w:ind w:left="0"/>
              <w:jc w:val="both"/>
              <w:rPr>
                <w:ins w:id="218" w:author="Peter Tam" w:date="2021-06-16T10:46:00Z"/>
                <w:b/>
                <w:bCs/>
                <w:rPrChange w:id="219" w:author="Peter Tam" w:date="2021-06-16T10:48:00Z">
                  <w:rPr>
                    <w:ins w:id="220" w:author="Peter Tam" w:date="2021-06-16T10:46:00Z"/>
                    <w:lang w:val="x-none"/>
                  </w:rPr>
                </w:rPrChange>
              </w:rPr>
            </w:pPr>
            <w:ins w:id="221" w:author="Peter Tam" w:date="2021-06-16T10:46:00Z">
              <w:r w:rsidRPr="00175BDE">
                <w:rPr>
                  <w:b/>
                  <w:bCs/>
                  <w:rPrChange w:id="222" w:author="Peter Tam" w:date="2021-06-16T10:48:00Z">
                    <w:rPr/>
                  </w:rPrChange>
                </w:rPr>
                <w:t>Function Name</w:t>
              </w:r>
            </w:ins>
          </w:p>
        </w:tc>
      </w:tr>
      <w:tr w:rsidR="004F3F2F" w14:paraId="7E57544D" w14:textId="77777777" w:rsidTr="00175BDE">
        <w:trPr>
          <w:ins w:id="223" w:author="Peter Tam" w:date="2021-06-16T10:46:00Z"/>
        </w:trPr>
        <w:tc>
          <w:tcPr>
            <w:tcW w:w="835" w:type="dxa"/>
            <w:tcPrChange w:id="224" w:author="Peter Tam" w:date="2021-06-16T10:48:00Z">
              <w:tcPr>
                <w:tcW w:w="4315" w:type="dxa"/>
                <w:gridSpan w:val="2"/>
              </w:tcPr>
            </w:tcPrChange>
          </w:tcPr>
          <w:p w14:paraId="7CD6AC66" w14:textId="69A66D72" w:rsidR="004F3F2F" w:rsidRPr="004F3F2F" w:rsidRDefault="004F3F2F" w:rsidP="004F3F2F">
            <w:pPr>
              <w:pStyle w:val="ListParagraph"/>
              <w:ind w:left="0"/>
              <w:jc w:val="both"/>
              <w:rPr>
                <w:ins w:id="225" w:author="Peter Tam" w:date="2021-06-16T10:46:00Z"/>
                <w:rPrChange w:id="226" w:author="Peter Tam" w:date="2021-06-16T10:46:00Z">
                  <w:rPr>
                    <w:ins w:id="227" w:author="Peter Tam" w:date="2021-06-16T10:46:00Z"/>
                    <w:lang w:val="x-none"/>
                  </w:rPr>
                </w:rPrChange>
              </w:rPr>
            </w:pPr>
            <w:ins w:id="228" w:author="Peter Tam" w:date="2021-06-16T10:46:00Z">
              <w:r>
                <w:t>1</w:t>
              </w:r>
            </w:ins>
          </w:p>
        </w:tc>
        <w:tc>
          <w:tcPr>
            <w:tcW w:w="7075" w:type="dxa"/>
            <w:tcPrChange w:id="229" w:author="Peter Tam" w:date="2021-06-16T10:48:00Z">
              <w:tcPr>
                <w:tcW w:w="4315" w:type="dxa"/>
              </w:tcPr>
            </w:tcPrChange>
          </w:tcPr>
          <w:p w14:paraId="52A0CFF9" w14:textId="392B91EA" w:rsidR="004F3F2F" w:rsidRPr="004F3F2F" w:rsidRDefault="004F3F2F" w:rsidP="004F3F2F">
            <w:pPr>
              <w:pStyle w:val="ListParagraph"/>
              <w:ind w:left="0"/>
              <w:jc w:val="both"/>
              <w:rPr>
                <w:ins w:id="230" w:author="Peter Tam" w:date="2021-06-16T10:46:00Z"/>
                <w:rPrChange w:id="231" w:author="Peter Tam" w:date="2021-06-16T10:46:00Z">
                  <w:rPr>
                    <w:ins w:id="232" w:author="Peter Tam" w:date="2021-06-16T10:46:00Z"/>
                    <w:lang w:val="x-none"/>
                  </w:rPr>
                </w:rPrChange>
              </w:rPr>
            </w:pPr>
            <w:ins w:id="233" w:author="Peter Tam" w:date="2021-06-16T10:46:00Z">
              <w:r>
                <w:t>Fund Transfer</w:t>
              </w:r>
            </w:ins>
          </w:p>
        </w:tc>
      </w:tr>
      <w:tr w:rsidR="004F3F2F" w14:paraId="78A99591" w14:textId="77777777" w:rsidTr="00175BDE">
        <w:trPr>
          <w:ins w:id="234" w:author="Peter Tam" w:date="2021-06-16T10:46:00Z"/>
        </w:trPr>
        <w:tc>
          <w:tcPr>
            <w:tcW w:w="835" w:type="dxa"/>
            <w:tcPrChange w:id="235" w:author="Peter Tam" w:date="2021-06-16T10:48:00Z">
              <w:tcPr>
                <w:tcW w:w="4315" w:type="dxa"/>
                <w:gridSpan w:val="2"/>
              </w:tcPr>
            </w:tcPrChange>
          </w:tcPr>
          <w:p w14:paraId="774A0DCC" w14:textId="57898124" w:rsidR="004F3F2F" w:rsidRPr="004F3F2F" w:rsidRDefault="004F3F2F" w:rsidP="004F3F2F">
            <w:pPr>
              <w:pStyle w:val="ListParagraph"/>
              <w:ind w:left="0"/>
              <w:jc w:val="both"/>
              <w:rPr>
                <w:ins w:id="236" w:author="Peter Tam" w:date="2021-06-16T10:46:00Z"/>
                <w:rPrChange w:id="237" w:author="Peter Tam" w:date="2021-06-16T10:46:00Z">
                  <w:rPr>
                    <w:ins w:id="238" w:author="Peter Tam" w:date="2021-06-16T10:46:00Z"/>
                    <w:lang w:val="x-none"/>
                  </w:rPr>
                </w:rPrChange>
              </w:rPr>
            </w:pPr>
            <w:ins w:id="239" w:author="Peter Tam" w:date="2021-06-16T10:46:00Z">
              <w:r>
                <w:t>2</w:t>
              </w:r>
            </w:ins>
          </w:p>
        </w:tc>
        <w:tc>
          <w:tcPr>
            <w:tcW w:w="7075" w:type="dxa"/>
            <w:tcPrChange w:id="240" w:author="Peter Tam" w:date="2021-06-16T10:48:00Z">
              <w:tcPr>
                <w:tcW w:w="4315" w:type="dxa"/>
              </w:tcPr>
            </w:tcPrChange>
          </w:tcPr>
          <w:p w14:paraId="6F0046D0" w14:textId="16EE9726" w:rsidR="004F3F2F" w:rsidRPr="004F3F2F" w:rsidRDefault="004F3F2F" w:rsidP="004F3F2F">
            <w:pPr>
              <w:pStyle w:val="ListParagraph"/>
              <w:ind w:left="0"/>
              <w:jc w:val="both"/>
              <w:rPr>
                <w:ins w:id="241" w:author="Peter Tam" w:date="2021-06-16T10:46:00Z"/>
                <w:rPrChange w:id="242" w:author="Peter Tam" w:date="2021-06-16T10:46:00Z">
                  <w:rPr>
                    <w:ins w:id="243" w:author="Peter Tam" w:date="2021-06-16T10:46:00Z"/>
                    <w:lang w:val="x-none"/>
                  </w:rPr>
                </w:rPrChange>
              </w:rPr>
            </w:pPr>
            <w:ins w:id="244" w:author="Peter Tam" w:date="2021-06-16T10:46:00Z">
              <w:r>
                <w:t>Bill</w:t>
              </w:r>
            </w:ins>
            <w:ins w:id="245" w:author="Peter Tam" w:date="2021-06-16T10:47:00Z">
              <w:r>
                <w:t xml:space="preserve"> Payment</w:t>
              </w:r>
            </w:ins>
          </w:p>
        </w:tc>
      </w:tr>
      <w:tr w:rsidR="004F3F2F" w14:paraId="53C21AD5" w14:textId="77777777" w:rsidTr="00175BDE">
        <w:trPr>
          <w:ins w:id="246" w:author="Peter Tam" w:date="2021-06-16T10:46:00Z"/>
        </w:trPr>
        <w:tc>
          <w:tcPr>
            <w:tcW w:w="835" w:type="dxa"/>
            <w:tcPrChange w:id="247" w:author="Peter Tam" w:date="2021-06-16T10:48:00Z">
              <w:tcPr>
                <w:tcW w:w="4315" w:type="dxa"/>
                <w:gridSpan w:val="2"/>
              </w:tcPr>
            </w:tcPrChange>
          </w:tcPr>
          <w:p w14:paraId="1CDBCD32" w14:textId="5A29545C" w:rsidR="004F3F2F" w:rsidRPr="004F3F2F" w:rsidRDefault="004F3F2F" w:rsidP="004F3F2F">
            <w:pPr>
              <w:pStyle w:val="ListParagraph"/>
              <w:ind w:left="0"/>
              <w:jc w:val="both"/>
              <w:rPr>
                <w:ins w:id="248" w:author="Peter Tam" w:date="2021-06-16T10:46:00Z"/>
                <w:rPrChange w:id="249" w:author="Peter Tam" w:date="2021-06-16T10:47:00Z">
                  <w:rPr>
                    <w:ins w:id="250" w:author="Peter Tam" w:date="2021-06-16T10:46:00Z"/>
                    <w:lang w:val="x-none"/>
                  </w:rPr>
                </w:rPrChange>
              </w:rPr>
            </w:pPr>
            <w:ins w:id="251" w:author="Peter Tam" w:date="2021-06-16T10:47:00Z">
              <w:r>
                <w:t>3</w:t>
              </w:r>
            </w:ins>
          </w:p>
        </w:tc>
        <w:tc>
          <w:tcPr>
            <w:tcW w:w="7075" w:type="dxa"/>
            <w:tcPrChange w:id="252" w:author="Peter Tam" w:date="2021-06-16T10:48:00Z">
              <w:tcPr>
                <w:tcW w:w="4315" w:type="dxa"/>
              </w:tcPr>
            </w:tcPrChange>
          </w:tcPr>
          <w:p w14:paraId="375BB1D5" w14:textId="62F0C069" w:rsidR="004F3F2F" w:rsidRPr="004F3F2F" w:rsidRDefault="004F3F2F" w:rsidP="004F3F2F">
            <w:pPr>
              <w:pStyle w:val="ListParagraph"/>
              <w:ind w:left="0"/>
              <w:jc w:val="both"/>
              <w:rPr>
                <w:ins w:id="253" w:author="Peter Tam" w:date="2021-06-16T10:46:00Z"/>
                <w:rPrChange w:id="254" w:author="Peter Tam" w:date="2021-06-16T10:47:00Z">
                  <w:rPr>
                    <w:ins w:id="255" w:author="Peter Tam" w:date="2021-06-16T10:46:00Z"/>
                    <w:lang w:val="x-none"/>
                  </w:rPr>
                </w:rPrChange>
              </w:rPr>
            </w:pPr>
            <w:ins w:id="256" w:author="Peter Tam" w:date="2021-06-16T10:47:00Z">
              <w:r>
                <w:t>Time Deposit</w:t>
              </w:r>
            </w:ins>
          </w:p>
        </w:tc>
      </w:tr>
      <w:tr w:rsidR="004F3F2F" w14:paraId="36A35E03" w14:textId="77777777" w:rsidTr="00175BDE">
        <w:trPr>
          <w:ins w:id="257" w:author="Peter Tam" w:date="2021-06-16T10:46:00Z"/>
        </w:trPr>
        <w:tc>
          <w:tcPr>
            <w:tcW w:w="835" w:type="dxa"/>
            <w:tcPrChange w:id="258" w:author="Peter Tam" w:date="2021-06-16T10:48:00Z">
              <w:tcPr>
                <w:tcW w:w="4315" w:type="dxa"/>
                <w:gridSpan w:val="2"/>
              </w:tcPr>
            </w:tcPrChange>
          </w:tcPr>
          <w:p w14:paraId="588C5124" w14:textId="491265A5" w:rsidR="004F3F2F" w:rsidRPr="004F3F2F" w:rsidRDefault="004F3F2F" w:rsidP="004F3F2F">
            <w:pPr>
              <w:pStyle w:val="ListParagraph"/>
              <w:ind w:left="0"/>
              <w:jc w:val="both"/>
              <w:rPr>
                <w:ins w:id="259" w:author="Peter Tam" w:date="2021-06-16T10:46:00Z"/>
                <w:rPrChange w:id="260" w:author="Peter Tam" w:date="2021-06-16T10:47:00Z">
                  <w:rPr>
                    <w:ins w:id="261" w:author="Peter Tam" w:date="2021-06-16T10:46:00Z"/>
                    <w:lang w:val="x-none"/>
                  </w:rPr>
                </w:rPrChange>
              </w:rPr>
            </w:pPr>
            <w:ins w:id="262" w:author="Peter Tam" w:date="2021-06-16T10:47:00Z">
              <w:r>
                <w:t>4</w:t>
              </w:r>
            </w:ins>
          </w:p>
        </w:tc>
        <w:tc>
          <w:tcPr>
            <w:tcW w:w="7075" w:type="dxa"/>
            <w:tcPrChange w:id="263" w:author="Peter Tam" w:date="2021-06-16T10:48:00Z">
              <w:tcPr>
                <w:tcW w:w="4315" w:type="dxa"/>
              </w:tcPr>
            </w:tcPrChange>
          </w:tcPr>
          <w:p w14:paraId="1A11C445" w14:textId="34644148" w:rsidR="004F3F2F" w:rsidRPr="004F3F2F" w:rsidRDefault="004F3F2F" w:rsidP="004F3F2F">
            <w:pPr>
              <w:pStyle w:val="ListParagraph"/>
              <w:ind w:left="0"/>
              <w:jc w:val="both"/>
              <w:rPr>
                <w:ins w:id="264" w:author="Peter Tam" w:date="2021-06-16T10:46:00Z"/>
                <w:rPrChange w:id="265" w:author="Peter Tam" w:date="2021-06-16T10:47:00Z">
                  <w:rPr>
                    <w:ins w:id="266" w:author="Peter Tam" w:date="2021-06-16T10:46:00Z"/>
                    <w:lang w:val="x-none"/>
                  </w:rPr>
                </w:rPrChange>
              </w:rPr>
            </w:pPr>
            <w:ins w:id="267" w:author="Peter Tam" w:date="2021-06-16T10:47:00Z">
              <w:r>
                <w:t>Remittance</w:t>
              </w:r>
            </w:ins>
          </w:p>
        </w:tc>
      </w:tr>
      <w:tr w:rsidR="004F3F2F" w14:paraId="69FEA17A" w14:textId="77777777" w:rsidTr="00175BDE">
        <w:trPr>
          <w:ins w:id="268" w:author="Peter Tam" w:date="2021-06-16T10:46:00Z"/>
        </w:trPr>
        <w:tc>
          <w:tcPr>
            <w:tcW w:w="835" w:type="dxa"/>
            <w:tcPrChange w:id="269" w:author="Peter Tam" w:date="2021-06-16T10:48:00Z">
              <w:tcPr>
                <w:tcW w:w="4315" w:type="dxa"/>
                <w:gridSpan w:val="2"/>
              </w:tcPr>
            </w:tcPrChange>
          </w:tcPr>
          <w:p w14:paraId="345A75DA" w14:textId="0529493E" w:rsidR="004F3F2F" w:rsidRPr="004F3F2F" w:rsidRDefault="004F3F2F" w:rsidP="004F3F2F">
            <w:pPr>
              <w:pStyle w:val="ListParagraph"/>
              <w:ind w:left="0"/>
              <w:jc w:val="both"/>
              <w:rPr>
                <w:ins w:id="270" w:author="Peter Tam" w:date="2021-06-16T10:46:00Z"/>
                <w:rPrChange w:id="271" w:author="Peter Tam" w:date="2021-06-16T10:47:00Z">
                  <w:rPr>
                    <w:ins w:id="272" w:author="Peter Tam" w:date="2021-06-16T10:46:00Z"/>
                    <w:lang w:val="x-none"/>
                  </w:rPr>
                </w:rPrChange>
              </w:rPr>
            </w:pPr>
            <w:ins w:id="273" w:author="Peter Tam" w:date="2021-06-16T10:47:00Z">
              <w:r>
                <w:t>5</w:t>
              </w:r>
            </w:ins>
          </w:p>
        </w:tc>
        <w:tc>
          <w:tcPr>
            <w:tcW w:w="7075" w:type="dxa"/>
            <w:tcPrChange w:id="274" w:author="Peter Tam" w:date="2021-06-16T10:48:00Z">
              <w:tcPr>
                <w:tcW w:w="4315" w:type="dxa"/>
              </w:tcPr>
            </w:tcPrChange>
          </w:tcPr>
          <w:p w14:paraId="0D680118" w14:textId="495ACA23" w:rsidR="004F3F2F" w:rsidRPr="004F3F2F" w:rsidRDefault="004F3F2F" w:rsidP="004F3F2F">
            <w:pPr>
              <w:pStyle w:val="ListParagraph"/>
              <w:ind w:left="0"/>
              <w:jc w:val="both"/>
              <w:rPr>
                <w:ins w:id="275" w:author="Peter Tam" w:date="2021-06-16T10:46:00Z"/>
                <w:rPrChange w:id="276" w:author="Peter Tam" w:date="2021-06-16T10:47:00Z">
                  <w:rPr>
                    <w:ins w:id="277" w:author="Peter Tam" w:date="2021-06-16T10:46:00Z"/>
                    <w:lang w:val="x-none"/>
                  </w:rPr>
                </w:rPrChange>
              </w:rPr>
            </w:pPr>
            <w:ins w:id="278" w:author="Peter Tam" w:date="2021-06-16T10:47:00Z">
              <w:r>
                <w:t>Overseas ATM Withd</w:t>
              </w:r>
            </w:ins>
            <w:ins w:id="279" w:author="Peter Tam" w:date="2021-06-16T10:48:00Z">
              <w:r>
                <w:t>rawal</w:t>
              </w:r>
            </w:ins>
          </w:p>
        </w:tc>
      </w:tr>
      <w:tr w:rsidR="004F3F2F" w14:paraId="45BAECE8" w14:textId="77777777" w:rsidTr="00175BDE">
        <w:trPr>
          <w:ins w:id="280" w:author="Peter Tam" w:date="2021-06-16T10:48:00Z"/>
        </w:trPr>
        <w:tc>
          <w:tcPr>
            <w:tcW w:w="835" w:type="dxa"/>
            <w:tcPrChange w:id="281" w:author="Peter Tam" w:date="2021-06-16T10:48:00Z">
              <w:tcPr>
                <w:tcW w:w="976" w:type="dxa"/>
              </w:tcPr>
            </w:tcPrChange>
          </w:tcPr>
          <w:p w14:paraId="7566314D" w14:textId="2F1F4DAF" w:rsidR="004F3F2F" w:rsidRDefault="004F3F2F" w:rsidP="004F3F2F">
            <w:pPr>
              <w:pStyle w:val="ListParagraph"/>
              <w:ind w:left="0"/>
              <w:jc w:val="both"/>
              <w:rPr>
                <w:ins w:id="282" w:author="Peter Tam" w:date="2021-06-16T10:48:00Z"/>
              </w:rPr>
            </w:pPr>
            <w:ins w:id="283" w:author="Peter Tam" w:date="2021-06-16T10:48:00Z">
              <w:r>
                <w:t>6</w:t>
              </w:r>
            </w:ins>
          </w:p>
        </w:tc>
        <w:tc>
          <w:tcPr>
            <w:tcW w:w="7075" w:type="dxa"/>
            <w:tcPrChange w:id="284" w:author="Peter Tam" w:date="2021-06-16T10:48:00Z">
              <w:tcPr>
                <w:tcW w:w="6934" w:type="dxa"/>
                <w:gridSpan w:val="2"/>
              </w:tcPr>
            </w:tcPrChange>
          </w:tcPr>
          <w:p w14:paraId="6C7E5620" w14:textId="15930CB6" w:rsidR="004F3F2F" w:rsidRDefault="004F3F2F" w:rsidP="004F3F2F">
            <w:pPr>
              <w:pStyle w:val="ListParagraph"/>
              <w:ind w:left="0"/>
              <w:jc w:val="both"/>
              <w:rPr>
                <w:ins w:id="285" w:author="Peter Tam" w:date="2021-06-16T10:48:00Z"/>
              </w:rPr>
            </w:pPr>
            <w:ins w:id="286" w:author="Peter Tam" w:date="2021-06-16T10:48:00Z">
              <w:r>
                <w:t>Payroll Service</w:t>
              </w:r>
            </w:ins>
          </w:p>
        </w:tc>
      </w:tr>
    </w:tbl>
    <w:p w14:paraId="2D7E9F99" w14:textId="77777777" w:rsidR="004F3F2F" w:rsidRPr="00411E01" w:rsidRDefault="004F3F2F" w:rsidP="004F3F2F">
      <w:pPr>
        <w:pStyle w:val="ListParagraph"/>
        <w:jc w:val="both"/>
        <w:rPr>
          <w:ins w:id="287" w:author="Peter Tam" w:date="2021-06-16T10:46:00Z"/>
          <w:moveFrom w:id="288" w:author="Peter S I. Tam" w:date="2021-06-15T10:16:00Z"/>
          <w:lang w:val="x-none"/>
        </w:rPr>
        <w:pPrChange w:id="289" w:author="Peter Tam" w:date="2021-06-16T10:46:00Z">
          <w:pPr>
            <w:pStyle w:val="ListParagraph"/>
            <w:numPr>
              <w:numId w:val="10"/>
            </w:numPr>
            <w:ind w:hanging="360"/>
          </w:pPr>
        </w:pPrChange>
      </w:pPr>
    </w:p>
    <w:moveFromRangeEnd w:id="202"/>
    <w:p w14:paraId="0F56D1BA" w14:textId="598D944F" w:rsidR="0016421B" w:rsidRPr="00F85B1A" w:rsidDel="00654C80" w:rsidRDefault="0016421B" w:rsidP="004F3F2F">
      <w:pPr>
        <w:pStyle w:val="ListParagraph"/>
        <w:jc w:val="both"/>
        <w:rPr>
          <w:del w:id="290" w:author="Peter S I. Tam" w:date="2021-06-15T10:16:00Z"/>
          <w:lang w:val="x-none"/>
        </w:rPr>
        <w:pPrChange w:id="291" w:author="Peter Tam" w:date="2021-06-16T10:46:00Z">
          <w:pPr>
            <w:pStyle w:val="ListParagraph"/>
            <w:numPr>
              <w:numId w:val="10"/>
            </w:numPr>
            <w:ind w:hanging="360"/>
          </w:pPr>
        </w:pPrChange>
      </w:pPr>
      <w:del w:id="292" w:author="Peter S I. Tam" w:date="2021-06-15T10:16:00Z">
        <w:r w:rsidDel="00654C80">
          <w:delText>The System would reject the approval action if the checker limit is insufficient.</w:delText>
        </w:r>
      </w:del>
    </w:p>
    <w:p w14:paraId="11DEA136" w14:textId="1143036D" w:rsidR="0016421B" w:rsidRDefault="0016421B" w:rsidP="004F3F2F">
      <w:pPr>
        <w:pStyle w:val="ListParagraph"/>
        <w:jc w:val="both"/>
        <w:pPrChange w:id="293" w:author="Peter Tam" w:date="2021-06-16T10:46:00Z">
          <w:pPr>
            <w:ind w:left="360"/>
            <w:jc w:val="both"/>
          </w:pPr>
        </w:pPrChange>
      </w:pPr>
    </w:p>
    <w:p w14:paraId="0CB829AB" w14:textId="77777777" w:rsidR="003F67DD" w:rsidRPr="000A554F" w:rsidRDefault="003F67DD" w:rsidP="003F67DD"/>
    <w:p w14:paraId="7035AD12" w14:textId="6A3D4FE9" w:rsidR="00C252E4" w:rsidRPr="00C930A5" w:rsidRDefault="00C252E4" w:rsidP="00C252E4">
      <w:pPr>
        <w:pStyle w:val="Heading4"/>
        <w:rPr>
          <w:lang w:val="en-US"/>
        </w:rPr>
      </w:pPr>
      <w:r>
        <w:rPr>
          <w:lang w:val="en-US"/>
        </w:rPr>
        <w:lastRenderedPageBreak/>
        <w:t>Screen Flow Diagram</w:t>
      </w:r>
    </w:p>
    <w:p w14:paraId="0A781E9A" w14:textId="682EFD64" w:rsidR="00F433AF" w:rsidRPr="003F67DD" w:rsidRDefault="00F85B1A" w:rsidP="00F433AF">
      <w:pPr>
        <w:rPr>
          <w:lang w:val="x-none"/>
        </w:rPr>
      </w:pPr>
      <w:r>
        <w:rPr>
          <w:noProof/>
          <w:lang w:eastAsia="zh-CN"/>
        </w:rPr>
        <w:drawing>
          <wp:inline distT="0" distB="0" distL="0" distR="0" wp14:anchorId="6DBBE155" wp14:editId="2A5F73CA">
            <wp:extent cx="5782705" cy="5798635"/>
            <wp:effectExtent l="12700" t="12700" r="8890" b="1841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87445" cy="5803388"/>
                    </a:xfrm>
                    <a:prstGeom prst="rect">
                      <a:avLst/>
                    </a:prstGeom>
                    <a:ln>
                      <a:solidFill>
                        <a:schemeClr val="accent1"/>
                      </a:solidFill>
                    </a:ln>
                  </pic:spPr>
                </pic:pic>
              </a:graphicData>
            </a:graphic>
          </wp:inline>
        </w:drawing>
      </w:r>
    </w:p>
    <w:p w14:paraId="4E0307FC" w14:textId="77777777" w:rsidR="0057700F" w:rsidRDefault="00F85B1A" w:rsidP="009972BA">
      <w:r>
        <w:t xml:space="preserve">Remarks: </w:t>
      </w:r>
    </w:p>
    <w:p w14:paraId="4A020419" w14:textId="5E01AAF8" w:rsidR="009972BA" w:rsidRDefault="0057700F" w:rsidP="002B355F">
      <w:pPr>
        <w:pStyle w:val="ListParagraph"/>
        <w:numPr>
          <w:ilvl w:val="0"/>
          <w:numId w:val="28"/>
        </w:numPr>
      </w:pPr>
      <w:r>
        <w:t>The workflow/</w:t>
      </w:r>
      <w:r w:rsidR="00F85B1A">
        <w:t>function shall be extended for those General Users</w:t>
      </w:r>
      <w:r>
        <w:t xml:space="preserve"> and PPTA Users</w:t>
      </w:r>
      <w:r w:rsidR="00F85B1A">
        <w:t>.</w:t>
      </w:r>
      <w:r>
        <w:t xml:space="preserve"> </w:t>
      </w:r>
    </w:p>
    <w:p w14:paraId="0F8F91A0" w14:textId="3AA60C1C" w:rsidR="0057700F" w:rsidRPr="00F85B1A" w:rsidRDefault="0057700F" w:rsidP="002B355F">
      <w:pPr>
        <w:pStyle w:val="ListParagraph"/>
        <w:numPr>
          <w:ilvl w:val="0"/>
          <w:numId w:val="28"/>
        </w:numPr>
      </w:pPr>
      <w:r>
        <w:t>Checker approval limit shall be added on the approval flow. The System shall reject the approval if checker’s limit is insufficient comparing with the transaction amount (equivalent to HKD).</w:t>
      </w:r>
    </w:p>
    <w:p w14:paraId="5565098B" w14:textId="75351DDC" w:rsidR="003F2EAE" w:rsidRPr="00C930A5" w:rsidRDefault="003F2EAE" w:rsidP="003F2EAE">
      <w:pPr>
        <w:pStyle w:val="Heading4"/>
        <w:rPr>
          <w:lang w:val="en-US"/>
        </w:rPr>
      </w:pPr>
      <w:r>
        <w:rPr>
          <w:lang w:val="en-US"/>
        </w:rPr>
        <w:lastRenderedPageBreak/>
        <w:t>Screen (Reference)</w:t>
      </w:r>
    </w:p>
    <w:p w14:paraId="2CDC552D" w14:textId="77777777" w:rsidR="007644A9" w:rsidRDefault="003A0676" w:rsidP="007644A9">
      <w:pPr>
        <w:keepNext/>
        <w:suppressAutoHyphens w:val="0"/>
      </w:pPr>
      <w:r>
        <w:rPr>
          <w:noProof/>
          <w:lang w:eastAsia="zh-CN"/>
        </w:rPr>
        <w:drawing>
          <wp:inline distT="0" distB="0" distL="0" distR="0" wp14:anchorId="779D9FC9" wp14:editId="53AA7011">
            <wp:extent cx="5486400" cy="2808732"/>
            <wp:effectExtent l="19050" t="19050" r="1905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08732"/>
                    </a:xfrm>
                    <a:prstGeom prst="rect">
                      <a:avLst/>
                    </a:prstGeom>
                    <a:noFill/>
                    <a:ln>
                      <a:solidFill>
                        <a:schemeClr val="accent1"/>
                      </a:solidFill>
                    </a:ln>
                  </pic:spPr>
                </pic:pic>
              </a:graphicData>
            </a:graphic>
          </wp:inline>
        </w:drawing>
      </w:r>
    </w:p>
    <w:p w14:paraId="40D482DC" w14:textId="7DF02E49" w:rsidR="00707026"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4</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a</w:t>
      </w:r>
      <w:r w:rsidR="0067585F">
        <w:rPr>
          <w:noProof/>
        </w:rPr>
        <w:fldChar w:fldCharType="end"/>
      </w:r>
      <w:r>
        <w:rPr>
          <w:lang w:val="en-US"/>
        </w:rPr>
        <w:t xml:space="preserve"> A new link of Approval Request</w:t>
      </w:r>
      <w:r w:rsidR="004B7710">
        <w:rPr>
          <w:lang w:val="en-US"/>
        </w:rPr>
        <w:t xml:space="preserve"> to both Primary User and General User</w:t>
      </w:r>
    </w:p>
    <w:p w14:paraId="4DD86E4C" w14:textId="030C3E64" w:rsidR="003A0676" w:rsidRDefault="003A0676">
      <w:pPr>
        <w:suppressAutoHyphens w:val="0"/>
        <w:rPr>
          <w:rFonts w:cs="Times New Roman"/>
          <w:b/>
          <w:bCs/>
          <w:iCs/>
          <w:sz w:val="26"/>
          <w:szCs w:val="26"/>
          <w:lang w:val="x-none"/>
        </w:rPr>
      </w:pPr>
    </w:p>
    <w:p w14:paraId="4519532C" w14:textId="673F084A" w:rsidR="007644A9" w:rsidRDefault="00CC4C34" w:rsidP="007644A9">
      <w:pPr>
        <w:keepNext/>
        <w:suppressAutoHyphens w:val="0"/>
      </w:pPr>
      <w:r>
        <w:rPr>
          <w:noProof/>
          <w:lang w:eastAsia="zh-CN"/>
        </w:rPr>
        <w:lastRenderedPageBreak/>
        <w:drawing>
          <wp:inline distT="0" distB="0" distL="0" distR="0" wp14:anchorId="72121699" wp14:editId="26C9C3AC">
            <wp:extent cx="5486400" cy="4721077"/>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721077"/>
                    </a:xfrm>
                    <a:prstGeom prst="rect">
                      <a:avLst/>
                    </a:prstGeom>
                    <a:noFill/>
                    <a:ln>
                      <a:noFill/>
                    </a:ln>
                  </pic:spPr>
                </pic:pic>
              </a:graphicData>
            </a:graphic>
          </wp:inline>
        </w:drawing>
      </w:r>
    </w:p>
    <w:p w14:paraId="07C24192" w14:textId="0635B6AF" w:rsidR="003A0676"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4</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b</w:t>
      </w:r>
      <w:r w:rsidR="0067585F">
        <w:rPr>
          <w:noProof/>
        </w:rPr>
        <w:fldChar w:fldCharType="end"/>
      </w:r>
      <w:r>
        <w:rPr>
          <w:lang w:val="en-US"/>
        </w:rPr>
        <w:t xml:space="preserve"> A new page of Approval Result</w:t>
      </w:r>
    </w:p>
    <w:p w14:paraId="4E37B688" w14:textId="235F69BE" w:rsidR="003A0676" w:rsidRDefault="003A0676">
      <w:pPr>
        <w:suppressAutoHyphens w:val="0"/>
        <w:rPr>
          <w:rFonts w:cs="Times New Roman"/>
          <w:b/>
          <w:bCs/>
          <w:iCs/>
          <w:sz w:val="26"/>
          <w:szCs w:val="26"/>
          <w:lang w:val="x-none"/>
        </w:rPr>
      </w:pPr>
    </w:p>
    <w:p w14:paraId="1B686697" w14:textId="77777777" w:rsidR="007644A9" w:rsidRDefault="003A0676" w:rsidP="007644A9">
      <w:pPr>
        <w:keepNext/>
        <w:suppressAutoHyphens w:val="0"/>
      </w:pPr>
      <w:r>
        <w:rPr>
          <w:rFonts w:cs="Times New Roman"/>
          <w:b/>
          <w:bCs/>
          <w:iCs/>
          <w:noProof/>
          <w:sz w:val="26"/>
          <w:szCs w:val="26"/>
          <w:lang w:eastAsia="zh-CN"/>
        </w:rPr>
        <w:lastRenderedPageBreak/>
        <w:drawing>
          <wp:inline distT="0" distB="0" distL="0" distR="0" wp14:anchorId="62386BA6" wp14:editId="3B3EA081">
            <wp:extent cx="5476240" cy="3289935"/>
            <wp:effectExtent l="19050" t="19050" r="10160" b="247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240" cy="3289935"/>
                    </a:xfrm>
                    <a:prstGeom prst="rect">
                      <a:avLst/>
                    </a:prstGeom>
                    <a:noFill/>
                    <a:ln>
                      <a:solidFill>
                        <a:schemeClr val="accent1"/>
                      </a:solidFill>
                    </a:ln>
                  </pic:spPr>
                </pic:pic>
              </a:graphicData>
            </a:graphic>
          </wp:inline>
        </w:drawing>
      </w:r>
    </w:p>
    <w:p w14:paraId="1E685399" w14:textId="11D96FA8" w:rsidR="003A0676"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4</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c</w:t>
      </w:r>
      <w:r w:rsidR="0067585F">
        <w:rPr>
          <w:noProof/>
        </w:rPr>
        <w:fldChar w:fldCharType="end"/>
      </w:r>
      <w:r>
        <w:rPr>
          <w:lang w:val="en-US"/>
        </w:rPr>
        <w:t xml:space="preserve"> Detail Page of the Pending Instruction</w:t>
      </w:r>
    </w:p>
    <w:p w14:paraId="5CA7A4AF" w14:textId="755250AB" w:rsidR="003A0676" w:rsidRDefault="003A0676">
      <w:pPr>
        <w:suppressAutoHyphens w:val="0"/>
        <w:rPr>
          <w:rFonts w:cs="Times New Roman"/>
          <w:b/>
          <w:bCs/>
          <w:iCs/>
          <w:sz w:val="26"/>
          <w:szCs w:val="26"/>
        </w:rPr>
      </w:pPr>
    </w:p>
    <w:p w14:paraId="529DA3D0" w14:textId="77777777" w:rsidR="007644A9" w:rsidRDefault="003A0676" w:rsidP="007644A9">
      <w:pPr>
        <w:keepNext/>
        <w:suppressAutoHyphens w:val="0"/>
      </w:pPr>
      <w:r>
        <w:rPr>
          <w:rFonts w:cs="Times New Roman"/>
          <w:b/>
          <w:bCs/>
          <w:iCs/>
          <w:noProof/>
          <w:sz w:val="26"/>
          <w:szCs w:val="26"/>
          <w:lang w:eastAsia="zh-CN"/>
        </w:rPr>
        <w:drawing>
          <wp:inline distT="0" distB="0" distL="0" distR="0" wp14:anchorId="58A8BF59" wp14:editId="5CFF1FE4">
            <wp:extent cx="5486400" cy="3905885"/>
            <wp:effectExtent l="19050" t="19050" r="1905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905885"/>
                    </a:xfrm>
                    <a:prstGeom prst="rect">
                      <a:avLst/>
                    </a:prstGeom>
                    <a:noFill/>
                    <a:ln>
                      <a:solidFill>
                        <a:schemeClr val="accent1"/>
                      </a:solidFill>
                    </a:ln>
                  </pic:spPr>
                </pic:pic>
              </a:graphicData>
            </a:graphic>
          </wp:inline>
        </w:drawing>
      </w:r>
    </w:p>
    <w:p w14:paraId="71EDA23D" w14:textId="1C6C1331" w:rsidR="003A0676"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4</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d</w:t>
      </w:r>
      <w:r w:rsidR="0067585F">
        <w:rPr>
          <w:noProof/>
        </w:rPr>
        <w:fldChar w:fldCharType="end"/>
      </w:r>
      <w:r>
        <w:rPr>
          <w:lang w:val="en-US"/>
        </w:rPr>
        <w:t xml:space="preserve"> Identify Verification (Hard Token</w:t>
      </w:r>
      <w:r w:rsidR="00E93BC4">
        <w:t>/Soft Token</w:t>
      </w:r>
      <w:r>
        <w:t>)</w:t>
      </w:r>
    </w:p>
    <w:p w14:paraId="77106541" w14:textId="069EDD2E" w:rsidR="003A0676" w:rsidRDefault="003A0676">
      <w:pPr>
        <w:suppressAutoHyphens w:val="0"/>
        <w:rPr>
          <w:rFonts w:cs="Times New Roman"/>
          <w:b/>
          <w:bCs/>
          <w:iCs/>
          <w:sz w:val="26"/>
          <w:szCs w:val="26"/>
        </w:rPr>
      </w:pPr>
    </w:p>
    <w:p w14:paraId="78A8D951" w14:textId="77777777" w:rsidR="007644A9" w:rsidRDefault="003A0676" w:rsidP="007644A9">
      <w:pPr>
        <w:keepNext/>
        <w:suppressAutoHyphens w:val="0"/>
      </w:pPr>
      <w:r>
        <w:rPr>
          <w:rFonts w:cs="Times New Roman"/>
          <w:b/>
          <w:bCs/>
          <w:iCs/>
          <w:noProof/>
          <w:sz w:val="26"/>
          <w:szCs w:val="26"/>
          <w:lang w:eastAsia="zh-CN"/>
        </w:rPr>
        <w:lastRenderedPageBreak/>
        <w:drawing>
          <wp:inline distT="0" distB="0" distL="0" distR="0" wp14:anchorId="395E8890" wp14:editId="59203B19">
            <wp:extent cx="5486400" cy="408622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solidFill>
                        <a:schemeClr val="accent1"/>
                      </a:solidFill>
                    </a:ln>
                  </pic:spPr>
                </pic:pic>
              </a:graphicData>
            </a:graphic>
          </wp:inline>
        </w:drawing>
      </w:r>
    </w:p>
    <w:p w14:paraId="1797E456" w14:textId="6968FAA2" w:rsidR="003A0676" w:rsidRDefault="007644A9" w:rsidP="007644A9">
      <w:pPr>
        <w:pStyle w:val="Caption"/>
        <w:rPr>
          <w:b w:val="0"/>
          <w:bCs/>
          <w:iCs/>
          <w:sz w:val="26"/>
          <w:szCs w:val="26"/>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67E7A">
        <w:rPr>
          <w:noProof/>
          <w:lang w:val="en-US"/>
        </w:rPr>
        <w:t>4</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e</w:t>
      </w:r>
      <w:r w:rsidR="0067585F">
        <w:rPr>
          <w:noProof/>
        </w:rPr>
        <w:fldChar w:fldCharType="end"/>
      </w:r>
      <w:r>
        <w:rPr>
          <w:lang w:val="en-US"/>
        </w:rPr>
        <w:t xml:space="preserve"> Result Page</w:t>
      </w:r>
    </w:p>
    <w:p w14:paraId="13A93BDF" w14:textId="01C8C1F9" w:rsidR="0086346B" w:rsidRDefault="0086346B">
      <w:pPr>
        <w:suppressAutoHyphens w:val="0"/>
        <w:rPr>
          <w:rFonts w:cs="Times New Roman"/>
          <w:b/>
          <w:bCs/>
          <w:iCs/>
          <w:sz w:val="26"/>
          <w:szCs w:val="26"/>
        </w:rPr>
      </w:pPr>
    </w:p>
    <w:p w14:paraId="0F872ACA" w14:textId="488EC0B4" w:rsidR="00E90C77" w:rsidRPr="003A4997" w:rsidRDefault="00E90C77">
      <w:pPr>
        <w:suppressAutoHyphens w:val="0"/>
        <w:rPr>
          <w:rFonts w:cs="Times New Roman"/>
          <w:b/>
          <w:bCs/>
          <w:iCs/>
          <w:sz w:val="26"/>
          <w:szCs w:val="26"/>
        </w:rPr>
      </w:pPr>
      <w:r>
        <w:rPr>
          <w:iCs/>
        </w:rPr>
        <w:br w:type="page"/>
      </w:r>
    </w:p>
    <w:p w14:paraId="2D48B6F9" w14:textId="66C8A6BC" w:rsidR="009972BA" w:rsidRPr="003F67DD" w:rsidRDefault="003F67DD" w:rsidP="009972BA">
      <w:pPr>
        <w:pStyle w:val="Heading3"/>
        <w:rPr>
          <w:iCs/>
        </w:rPr>
      </w:pPr>
      <w:bookmarkStart w:id="294" w:name="_Toc74732999"/>
      <w:r>
        <w:rPr>
          <w:iCs/>
        </w:rPr>
        <w:lastRenderedPageBreak/>
        <w:t xml:space="preserve">BIB </w:t>
      </w:r>
      <w:r w:rsidR="00707026">
        <w:rPr>
          <w:iCs/>
          <w:lang w:val="en-US"/>
        </w:rPr>
        <w:t xml:space="preserve">– </w:t>
      </w:r>
      <w:r w:rsidR="003857D3" w:rsidRPr="003857D3">
        <w:rPr>
          <w:iCs/>
          <w:lang w:val="en-US"/>
        </w:rPr>
        <w:t>Support Trade X’press</w:t>
      </w:r>
      <w:bookmarkEnd w:id="294"/>
    </w:p>
    <w:p w14:paraId="710D2567" w14:textId="097ADBA4" w:rsidR="00F433AF" w:rsidRDefault="00CA5DBC" w:rsidP="00F433AF">
      <w:pPr>
        <w:pStyle w:val="Heading4"/>
      </w:pPr>
      <w:r>
        <w:rPr>
          <w:lang w:val="en-US"/>
        </w:rPr>
        <w:t>Overview</w:t>
      </w:r>
    </w:p>
    <w:p w14:paraId="2060D8C1" w14:textId="7503DF26" w:rsidR="00F433AF" w:rsidRDefault="00F433AF" w:rsidP="00F433AF">
      <w:pPr>
        <w:rPr>
          <w:lang w:val="x-none"/>
        </w:rPr>
      </w:pPr>
    </w:p>
    <w:p w14:paraId="3094A3A0" w14:textId="58EEB979" w:rsidR="003857D3" w:rsidRPr="003857D3" w:rsidRDefault="00446C17" w:rsidP="00F433AF">
      <w:r>
        <w:t xml:space="preserve">Trade X’press function is added for those eligible BIB Customers. </w:t>
      </w:r>
    </w:p>
    <w:p w14:paraId="08B8C02E" w14:textId="77777777" w:rsidR="00CC7DBB" w:rsidRDefault="00CC7DBB" w:rsidP="00CC7DBB">
      <w:pPr>
        <w:jc w:val="both"/>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8146"/>
      </w:tblGrid>
      <w:tr w:rsidR="00A01960" w14:paraId="10341EE7" w14:textId="77777777" w:rsidTr="00A01960">
        <w:tc>
          <w:tcPr>
            <w:tcW w:w="496" w:type="dxa"/>
            <w:shd w:val="clear" w:color="auto" w:fill="F2F2F2"/>
          </w:tcPr>
          <w:p w14:paraId="78CA497E" w14:textId="77777777" w:rsidR="00A01960" w:rsidRPr="001F20DD" w:rsidRDefault="00A01960" w:rsidP="00221AAF">
            <w:pPr>
              <w:rPr>
                <w:b/>
              </w:rPr>
            </w:pPr>
            <w:r w:rsidRPr="001F20DD">
              <w:rPr>
                <w:b/>
              </w:rPr>
              <w:t>#</w:t>
            </w:r>
          </w:p>
        </w:tc>
        <w:tc>
          <w:tcPr>
            <w:tcW w:w="8146" w:type="dxa"/>
            <w:shd w:val="clear" w:color="auto" w:fill="F2F2F2"/>
          </w:tcPr>
          <w:p w14:paraId="037257FE" w14:textId="7B54D91E" w:rsidR="00A01960" w:rsidRPr="001F20DD" w:rsidRDefault="00A01960" w:rsidP="00221AAF">
            <w:pPr>
              <w:rPr>
                <w:b/>
              </w:rPr>
            </w:pPr>
            <w:r>
              <w:rPr>
                <w:b/>
              </w:rPr>
              <w:t>UFN</w:t>
            </w:r>
          </w:p>
        </w:tc>
      </w:tr>
      <w:tr w:rsidR="00A01960" w14:paraId="4DBC5AAD" w14:textId="77777777" w:rsidTr="00A01960">
        <w:tc>
          <w:tcPr>
            <w:tcW w:w="496" w:type="dxa"/>
            <w:shd w:val="clear" w:color="auto" w:fill="auto"/>
          </w:tcPr>
          <w:p w14:paraId="3A924FD2" w14:textId="77777777" w:rsidR="00A01960" w:rsidRDefault="00A01960" w:rsidP="00221AAF">
            <w:r>
              <w:rPr>
                <w:rFonts w:hint="cs"/>
              </w:rPr>
              <w:t>1</w:t>
            </w:r>
          </w:p>
        </w:tc>
        <w:tc>
          <w:tcPr>
            <w:tcW w:w="8146" w:type="dxa"/>
            <w:shd w:val="clear" w:color="auto" w:fill="auto"/>
          </w:tcPr>
          <w:p w14:paraId="1A0D0535" w14:textId="1B00D8A9" w:rsidR="00A01960" w:rsidRDefault="00A01960" w:rsidP="00221AAF">
            <w:r>
              <w:t>FR-G-BIB-005</w:t>
            </w:r>
          </w:p>
        </w:tc>
      </w:tr>
    </w:tbl>
    <w:p w14:paraId="4DEF6D73" w14:textId="77777777" w:rsidR="00F433AF" w:rsidRDefault="00F433AF" w:rsidP="00F433AF"/>
    <w:p w14:paraId="6E71C725" w14:textId="58AF4ED7" w:rsidR="00CC7DBB" w:rsidRDefault="00707026" w:rsidP="00707026">
      <w:pPr>
        <w:pStyle w:val="Heading4"/>
        <w:rPr>
          <w:lang w:val="en-US"/>
        </w:rPr>
      </w:pPr>
      <w:r>
        <w:rPr>
          <w:lang w:val="en-US"/>
        </w:rPr>
        <w:t xml:space="preserve">High-Level </w:t>
      </w:r>
      <w:r w:rsidR="00CC7DBB" w:rsidRPr="00707026">
        <w:rPr>
          <w:lang w:val="en-US"/>
        </w:rPr>
        <w:t>Implementation</w:t>
      </w:r>
    </w:p>
    <w:p w14:paraId="58706F23" w14:textId="33AD076B" w:rsidR="00707026" w:rsidRDefault="00707026" w:rsidP="00707026"/>
    <w:p w14:paraId="43EAC252" w14:textId="77777777" w:rsidR="00707026" w:rsidRDefault="00707026" w:rsidP="00707026">
      <w:r>
        <w:rPr>
          <w:rFonts w:hint="cs"/>
        </w:rPr>
        <w:t>B</w:t>
      </w:r>
      <w:r>
        <w:t>elow is the high-level design and approach of the implementation.</w:t>
      </w:r>
    </w:p>
    <w:p w14:paraId="10025104" w14:textId="77777777" w:rsidR="00707026" w:rsidRPr="00707026" w:rsidRDefault="00707026" w:rsidP="00707026"/>
    <w:p w14:paraId="442E3637" w14:textId="1F017F6B" w:rsidR="009972BA" w:rsidRDefault="00446C17" w:rsidP="002B355F">
      <w:pPr>
        <w:pStyle w:val="ListParagraph"/>
        <w:numPr>
          <w:ilvl w:val="0"/>
          <w:numId w:val="27"/>
        </w:numPr>
      </w:pPr>
      <w:r>
        <w:t>The Trade X’press function shall be added for BIB Customer.</w:t>
      </w:r>
      <w:ins w:id="295" w:author="Peter S I. Tam" w:date="2021-06-15T11:50:00Z">
        <w:r w:rsidR="00AF00A4">
          <w:t xml:space="preserve"> </w:t>
        </w:r>
      </w:ins>
      <w:ins w:id="296" w:author="Peter S I. Tam" w:date="2021-06-15T11:51:00Z">
        <w:r w:rsidR="00AF00A4">
          <w:t xml:space="preserve">The System show the function </w:t>
        </w:r>
      </w:ins>
      <w:ins w:id="297" w:author="Peter S I. Tam" w:date="2021-06-15T11:52:00Z">
        <w:r w:rsidR="00AF00A4">
          <w:t>if the requirement is met</w:t>
        </w:r>
      </w:ins>
      <w:ins w:id="298" w:author="Peter S I. Tam" w:date="2021-06-15T11:50:00Z">
        <w:r w:rsidR="00AF00A4">
          <w:t xml:space="preserve">. </w:t>
        </w:r>
      </w:ins>
      <w:ins w:id="299" w:author="Peter S I. Tam" w:date="2021-06-15T11:51:00Z">
        <w:r w:rsidR="00AF00A4">
          <w:t xml:space="preserve">All transactions making on Trade </w:t>
        </w:r>
        <w:proofErr w:type="spellStart"/>
        <w:r w:rsidR="00AF00A4">
          <w:t>X’press</w:t>
        </w:r>
        <w:proofErr w:type="spellEnd"/>
        <w:r w:rsidR="00AF00A4">
          <w:t xml:space="preserve"> function is</w:t>
        </w:r>
      </w:ins>
      <w:ins w:id="300" w:author="Peter S I. Tam" w:date="2021-06-15T11:52:00Z">
        <w:r w:rsidR="00AF00A4">
          <w:t xml:space="preserve"> not the scope of this function requirement specification.</w:t>
        </w:r>
      </w:ins>
    </w:p>
    <w:p w14:paraId="78F3796A" w14:textId="4CB171D0" w:rsidR="00446C17" w:rsidRDefault="00446C17" w:rsidP="002B355F">
      <w:pPr>
        <w:pStyle w:val="ListParagraph"/>
        <w:numPr>
          <w:ilvl w:val="0"/>
          <w:numId w:val="27"/>
        </w:numPr>
      </w:pPr>
      <w:r>
        <w:t xml:space="preserve">There is a </w:t>
      </w:r>
      <w:r w:rsidR="00BA5D9E">
        <w:t xml:space="preserve">new </w:t>
      </w:r>
      <w:r>
        <w:t xml:space="preserve">daily </w:t>
      </w:r>
      <w:r w:rsidR="00BA5D9E">
        <w:t xml:space="preserve">batch </w:t>
      </w:r>
      <w:r>
        <w:t xml:space="preserve">job to </w:t>
      </w:r>
      <w:r w:rsidR="00BA5D9E">
        <w:t>capture</w:t>
      </w:r>
      <w:r>
        <w:t xml:space="preserve"> the Trade X’press Information </w:t>
      </w:r>
      <w:r w:rsidR="00BA5D9E">
        <w:t>via processing</w:t>
      </w:r>
      <w:r>
        <w:t xml:space="preserve"> an interface file provided by IMEX.</w:t>
      </w:r>
      <w:ins w:id="301" w:author="Peter S I. Tam" w:date="2021-06-15T10:34:00Z">
        <w:r w:rsidR="00B32888">
          <w:t xml:space="preserve"> Please refer to the Section 2.2.13 for details on the </w:t>
        </w:r>
      </w:ins>
      <w:ins w:id="302" w:author="Peter S I. Tam" w:date="2021-06-15T10:43:00Z">
        <w:r w:rsidR="00B730C1">
          <w:t xml:space="preserve">specification of </w:t>
        </w:r>
      </w:ins>
      <w:ins w:id="303" w:author="Peter S I. Tam" w:date="2021-06-15T10:34:00Z">
        <w:r w:rsidR="00B32888">
          <w:t>interface file.</w:t>
        </w:r>
      </w:ins>
    </w:p>
    <w:p w14:paraId="69BCEFE0" w14:textId="3BE71E15" w:rsidR="00446C17" w:rsidRDefault="00446C17" w:rsidP="002B355F">
      <w:pPr>
        <w:pStyle w:val="ListParagraph"/>
        <w:numPr>
          <w:ilvl w:val="0"/>
          <w:numId w:val="27"/>
        </w:numPr>
      </w:pPr>
      <w:r>
        <w:t>The Trade X’press function shall be enabled if the pre-requisites are met as follows:</w:t>
      </w:r>
    </w:p>
    <w:p w14:paraId="403B74C9" w14:textId="33E39A6C" w:rsidR="00446C17" w:rsidRDefault="00BA5D9E" w:rsidP="002B355F">
      <w:pPr>
        <w:pStyle w:val="ListParagraph"/>
        <w:numPr>
          <w:ilvl w:val="1"/>
          <w:numId w:val="27"/>
        </w:numPr>
      </w:pPr>
      <w:r>
        <w:t>Customer</w:t>
      </w:r>
      <w:r w:rsidR="00446C17">
        <w:t xml:space="preserve"> ha</w:t>
      </w:r>
      <w:r>
        <w:t>s</w:t>
      </w:r>
      <w:r w:rsidR="00446C17">
        <w:t xml:space="preserve"> a Trade Account in CNCBI</w:t>
      </w:r>
    </w:p>
    <w:p w14:paraId="0AF7A627" w14:textId="27C34A46" w:rsidR="00446C17" w:rsidRDefault="00446C17" w:rsidP="002B355F">
      <w:pPr>
        <w:pStyle w:val="ListParagraph"/>
        <w:numPr>
          <w:ilvl w:val="1"/>
          <w:numId w:val="27"/>
        </w:numPr>
      </w:pPr>
      <w:r>
        <w:t>The Trade Account is</w:t>
      </w:r>
    </w:p>
    <w:p w14:paraId="0A0522F2" w14:textId="68600A51" w:rsidR="00446C17" w:rsidRDefault="00446C17" w:rsidP="002B355F">
      <w:pPr>
        <w:pStyle w:val="ListParagraph"/>
        <w:numPr>
          <w:ilvl w:val="2"/>
          <w:numId w:val="27"/>
        </w:numPr>
      </w:pPr>
      <w:r>
        <w:t>BB Customer</w:t>
      </w:r>
      <w:ins w:id="304" w:author="Peter S I. Tam" w:date="2021-06-15T10:32:00Z">
        <w:r w:rsidR="00B32888">
          <w:t xml:space="preserve"> where RM Code equals to M88XX or B88XX</w:t>
        </w:r>
      </w:ins>
    </w:p>
    <w:p w14:paraId="745A752A" w14:textId="7EF0267F" w:rsidR="00446C17" w:rsidRDefault="00446C17" w:rsidP="002B355F">
      <w:pPr>
        <w:pStyle w:val="ListParagraph"/>
        <w:numPr>
          <w:ilvl w:val="2"/>
          <w:numId w:val="27"/>
        </w:numPr>
      </w:pPr>
      <w:r>
        <w:t>Not Closed or Dormant</w:t>
      </w:r>
      <w:ins w:id="305" w:author="Peter S I. Tam" w:date="2021-06-15T10:33:00Z">
        <w:r w:rsidR="00B32888">
          <w:t xml:space="preserve"> where Account Status equals to “REGULAR”</w:t>
        </w:r>
      </w:ins>
    </w:p>
    <w:p w14:paraId="7F3C751D" w14:textId="197557C6" w:rsidR="00446C17" w:rsidRDefault="00446C17" w:rsidP="002B355F">
      <w:pPr>
        <w:pStyle w:val="ListParagraph"/>
        <w:numPr>
          <w:ilvl w:val="2"/>
          <w:numId w:val="27"/>
        </w:numPr>
      </w:pPr>
      <w:r>
        <w:t>Affirmative Result on KYCC checking</w:t>
      </w:r>
      <w:ins w:id="306" w:author="Peter S I. Tam" w:date="2021-06-15T10:33:00Z">
        <w:r w:rsidR="00B32888">
          <w:t xml:space="preserve"> where the KYCC latest date &gt; T </w:t>
        </w:r>
        <w:del w:id="307" w:author="Peter Tam" w:date="2021-06-16T10:07:00Z">
          <w:r w:rsidR="00B32888" w:rsidDel="00555F9E">
            <w:delText>-</w:delText>
          </w:r>
        </w:del>
      </w:ins>
      <w:ins w:id="308" w:author="Peter Tam" w:date="2021-06-16T10:07:00Z">
        <w:r w:rsidR="00555F9E">
          <w:t>–</w:t>
        </w:r>
      </w:ins>
      <w:ins w:id="309" w:author="Peter S I. Tam" w:date="2021-06-15T10:33:00Z">
        <w:r w:rsidR="00B32888">
          <w:t xml:space="preserve"> 365</w:t>
        </w:r>
      </w:ins>
      <w:ins w:id="310" w:author="Peter Tam" w:date="2021-06-16T10:07:00Z">
        <w:r w:rsidR="00555F9E">
          <w:t>, where T stands for the system date of BIB</w:t>
        </w:r>
      </w:ins>
    </w:p>
    <w:p w14:paraId="46B080D7" w14:textId="63340551" w:rsidR="00446C17" w:rsidRDefault="00446C17" w:rsidP="002B355F">
      <w:pPr>
        <w:pStyle w:val="ListParagraph"/>
        <w:numPr>
          <w:ilvl w:val="2"/>
          <w:numId w:val="27"/>
        </w:numPr>
      </w:pPr>
      <w:r>
        <w:t xml:space="preserve">Marked with Trade </w:t>
      </w:r>
      <w:proofErr w:type="spellStart"/>
      <w:r>
        <w:t>X’press</w:t>
      </w:r>
      <w:proofErr w:type="spellEnd"/>
      <w:r>
        <w:t xml:space="preserve"> eligible in IMEX</w:t>
      </w:r>
      <w:ins w:id="311" w:author="Peter S I. Tam" w:date="2021-06-15T10:33:00Z">
        <w:r w:rsidR="00B32888">
          <w:t xml:space="preserve"> where Trade Xpress is equal to </w:t>
        </w:r>
      </w:ins>
      <w:ins w:id="312" w:author="Peter S I. Tam" w:date="2021-06-15T10:34:00Z">
        <w:r w:rsidR="00B32888">
          <w:t>“</w:t>
        </w:r>
      </w:ins>
      <w:ins w:id="313" w:author="Peter S I. Tam" w:date="2021-06-15T10:33:00Z">
        <w:r w:rsidR="00B32888">
          <w:t>Y</w:t>
        </w:r>
      </w:ins>
      <w:ins w:id="314" w:author="Peter S I. Tam" w:date="2021-06-15T10:34:00Z">
        <w:r w:rsidR="00B32888">
          <w:t>”</w:t>
        </w:r>
      </w:ins>
    </w:p>
    <w:p w14:paraId="5B1481E3" w14:textId="05A07DFD" w:rsidR="00446C17" w:rsidRDefault="00446C17" w:rsidP="002B355F">
      <w:pPr>
        <w:pStyle w:val="ListParagraph"/>
        <w:numPr>
          <w:ilvl w:val="0"/>
          <w:numId w:val="27"/>
        </w:numPr>
      </w:pPr>
      <w:r>
        <w:t>Perform allNETT Single Sign-On Solution when an eligible customer accesses the function.</w:t>
      </w:r>
    </w:p>
    <w:p w14:paraId="17282704" w14:textId="263C4D14" w:rsidR="00446C17" w:rsidRDefault="000D224A" w:rsidP="002B355F">
      <w:pPr>
        <w:pStyle w:val="ListParagraph"/>
        <w:numPr>
          <w:ilvl w:val="1"/>
          <w:numId w:val="27"/>
        </w:numPr>
      </w:pPr>
      <w:r>
        <w:t>Ge</w:t>
      </w:r>
      <w:r w:rsidR="00446C17">
        <w:t>nerate a token “</w:t>
      </w:r>
      <w:r w:rsidR="00446C17" w:rsidRPr="00446C17">
        <w:rPr>
          <w:b/>
          <w:bCs/>
        </w:rPr>
        <w:t>GeneratedToken</w:t>
      </w:r>
      <w:r w:rsidR="00446C17">
        <w:t xml:space="preserve">” with this </w:t>
      </w:r>
      <w:r>
        <w:t>current BIB user</w:t>
      </w:r>
    </w:p>
    <w:p w14:paraId="51F6344A" w14:textId="17EF45BB" w:rsidR="00446C17" w:rsidRDefault="00446C17" w:rsidP="002B355F">
      <w:pPr>
        <w:pStyle w:val="ListParagraph"/>
        <w:numPr>
          <w:ilvl w:val="1"/>
          <w:numId w:val="27"/>
        </w:numPr>
      </w:pPr>
      <w:r>
        <w:t xml:space="preserve">Invoke the allNETT endpoint </w:t>
      </w:r>
      <w:r w:rsidR="000A43DF">
        <w:t>inside an iframe</w:t>
      </w:r>
    </w:p>
    <w:p w14:paraId="648FE8DC" w14:textId="48676D2F" w:rsidR="00446C17" w:rsidRDefault="00446C17" w:rsidP="002B355F">
      <w:pPr>
        <w:pStyle w:val="ListParagraph"/>
        <w:numPr>
          <w:ilvl w:val="2"/>
          <w:numId w:val="27"/>
        </w:numPr>
      </w:pPr>
      <w:r w:rsidRPr="00446C17">
        <w:t>https://</w:t>
      </w:r>
      <w:r w:rsidRPr="00446C17">
        <w:rPr>
          <w:b/>
          <w:bCs/>
        </w:rPr>
        <w:t>allNETT_Server</w:t>
      </w:r>
      <w:r w:rsidRPr="00446C17">
        <w:t>:</w:t>
      </w:r>
      <w:r w:rsidRPr="00446C17">
        <w:rPr>
          <w:b/>
          <w:bCs/>
        </w:rPr>
        <w:t>allNETT_Port</w:t>
      </w:r>
      <w:r w:rsidRPr="00446C17">
        <w:t>/allNETTWeb/HttpGateWay?token=</w:t>
      </w:r>
      <w:r w:rsidRPr="00446C17">
        <w:rPr>
          <w:b/>
          <w:bCs/>
        </w:rPr>
        <w:t>GeneratedToken</w:t>
      </w:r>
      <w:r w:rsidRPr="00446C17">
        <w:t>&amp;source=</w:t>
      </w:r>
      <w:r w:rsidRPr="00446C17">
        <w:rPr>
          <w:b/>
          <w:bCs/>
        </w:rPr>
        <w:t>bib</w:t>
      </w:r>
      <w:r w:rsidRPr="00446C17">
        <w:t>&amp;entity=hk</w:t>
      </w:r>
    </w:p>
    <w:tbl>
      <w:tblPr>
        <w:tblStyle w:val="TableGrid"/>
        <w:tblpPr w:leftFromText="180" w:rightFromText="180" w:vertAnchor="text" w:horzAnchor="margin" w:tblpXSpec="right" w:tblpY="219"/>
        <w:tblW w:w="7511" w:type="dxa"/>
        <w:tblLook w:val="04A0" w:firstRow="1" w:lastRow="0" w:firstColumn="1" w:lastColumn="0" w:noHBand="0" w:noVBand="1"/>
      </w:tblPr>
      <w:tblGrid>
        <w:gridCol w:w="997"/>
        <w:gridCol w:w="1559"/>
        <w:gridCol w:w="1418"/>
        <w:gridCol w:w="1567"/>
        <w:gridCol w:w="985"/>
        <w:gridCol w:w="985"/>
      </w:tblGrid>
      <w:tr w:rsidR="00446C17" w:rsidRPr="00446C17" w14:paraId="2BA86362" w14:textId="79EEC0D9" w:rsidTr="00446C17">
        <w:tc>
          <w:tcPr>
            <w:tcW w:w="997" w:type="dxa"/>
            <w:shd w:val="clear" w:color="auto" w:fill="F2F2F2" w:themeFill="background1" w:themeFillShade="F2"/>
          </w:tcPr>
          <w:p w14:paraId="35CE66B3" w14:textId="77777777" w:rsidR="00446C17" w:rsidRPr="00446C17" w:rsidRDefault="00446C17" w:rsidP="00446C17">
            <w:pPr>
              <w:pStyle w:val="ListParagraph"/>
              <w:ind w:left="0"/>
              <w:rPr>
                <w:b/>
                <w:bCs/>
                <w:sz w:val="18"/>
                <w:szCs w:val="18"/>
              </w:rPr>
            </w:pPr>
            <w:r w:rsidRPr="00446C17">
              <w:rPr>
                <w:b/>
                <w:bCs/>
                <w:sz w:val="18"/>
                <w:szCs w:val="18"/>
              </w:rPr>
              <w:t>Env.</w:t>
            </w:r>
          </w:p>
        </w:tc>
        <w:tc>
          <w:tcPr>
            <w:tcW w:w="1559" w:type="dxa"/>
            <w:shd w:val="clear" w:color="auto" w:fill="F2F2F2" w:themeFill="background1" w:themeFillShade="F2"/>
          </w:tcPr>
          <w:p w14:paraId="4A469EEB" w14:textId="77777777" w:rsidR="00446C17" w:rsidRPr="00446C17" w:rsidRDefault="00446C17" w:rsidP="00446C17">
            <w:pPr>
              <w:pStyle w:val="ListParagraph"/>
              <w:ind w:left="0"/>
              <w:rPr>
                <w:b/>
                <w:bCs/>
                <w:sz w:val="18"/>
                <w:szCs w:val="18"/>
              </w:rPr>
            </w:pPr>
            <w:r w:rsidRPr="00446C17">
              <w:rPr>
                <w:b/>
                <w:bCs/>
                <w:sz w:val="18"/>
                <w:szCs w:val="18"/>
              </w:rPr>
              <w:t>allNETT_Server</w:t>
            </w:r>
          </w:p>
        </w:tc>
        <w:tc>
          <w:tcPr>
            <w:tcW w:w="1418" w:type="dxa"/>
            <w:shd w:val="clear" w:color="auto" w:fill="F2F2F2" w:themeFill="background1" w:themeFillShade="F2"/>
          </w:tcPr>
          <w:p w14:paraId="124B7890" w14:textId="77777777" w:rsidR="00446C17" w:rsidRPr="00446C17" w:rsidRDefault="00446C17" w:rsidP="00446C17">
            <w:pPr>
              <w:pStyle w:val="ListParagraph"/>
              <w:ind w:left="0"/>
              <w:rPr>
                <w:b/>
                <w:bCs/>
                <w:sz w:val="18"/>
                <w:szCs w:val="18"/>
              </w:rPr>
            </w:pPr>
            <w:r w:rsidRPr="00446C17">
              <w:rPr>
                <w:b/>
                <w:bCs/>
                <w:sz w:val="18"/>
                <w:szCs w:val="18"/>
              </w:rPr>
              <w:t>allNETT_Port</w:t>
            </w:r>
          </w:p>
        </w:tc>
        <w:tc>
          <w:tcPr>
            <w:tcW w:w="1567" w:type="dxa"/>
            <w:shd w:val="clear" w:color="auto" w:fill="F2F2F2" w:themeFill="background1" w:themeFillShade="F2"/>
          </w:tcPr>
          <w:p w14:paraId="745CE1F5" w14:textId="77777777" w:rsidR="00446C17" w:rsidRPr="00446C17" w:rsidRDefault="00446C17" w:rsidP="00446C17">
            <w:pPr>
              <w:pStyle w:val="ListParagraph"/>
              <w:ind w:left="0"/>
              <w:rPr>
                <w:b/>
                <w:bCs/>
                <w:sz w:val="18"/>
                <w:szCs w:val="18"/>
              </w:rPr>
            </w:pPr>
            <w:r w:rsidRPr="00446C17">
              <w:rPr>
                <w:b/>
                <w:bCs/>
                <w:sz w:val="18"/>
                <w:szCs w:val="18"/>
              </w:rPr>
              <w:t>token</w:t>
            </w:r>
          </w:p>
        </w:tc>
        <w:tc>
          <w:tcPr>
            <w:tcW w:w="985" w:type="dxa"/>
            <w:shd w:val="clear" w:color="auto" w:fill="F2F2F2" w:themeFill="background1" w:themeFillShade="F2"/>
          </w:tcPr>
          <w:p w14:paraId="2A55764E" w14:textId="77777777" w:rsidR="00446C17" w:rsidRPr="00446C17" w:rsidRDefault="00446C17" w:rsidP="00446C17">
            <w:pPr>
              <w:pStyle w:val="ListParagraph"/>
              <w:ind w:left="0"/>
              <w:rPr>
                <w:b/>
                <w:bCs/>
                <w:sz w:val="18"/>
                <w:szCs w:val="18"/>
              </w:rPr>
            </w:pPr>
            <w:r w:rsidRPr="00446C17">
              <w:rPr>
                <w:b/>
                <w:bCs/>
                <w:sz w:val="18"/>
                <w:szCs w:val="18"/>
              </w:rPr>
              <w:t>source</w:t>
            </w:r>
          </w:p>
        </w:tc>
        <w:tc>
          <w:tcPr>
            <w:tcW w:w="985" w:type="dxa"/>
            <w:shd w:val="clear" w:color="auto" w:fill="F2F2F2" w:themeFill="background1" w:themeFillShade="F2"/>
          </w:tcPr>
          <w:p w14:paraId="576932AD" w14:textId="4428E8BB" w:rsidR="00446C17" w:rsidRPr="00446C17" w:rsidRDefault="00446C17" w:rsidP="00446C17">
            <w:pPr>
              <w:pStyle w:val="ListParagraph"/>
              <w:ind w:left="0"/>
              <w:rPr>
                <w:b/>
                <w:bCs/>
                <w:sz w:val="18"/>
                <w:szCs w:val="18"/>
              </w:rPr>
            </w:pPr>
            <w:r>
              <w:rPr>
                <w:b/>
                <w:bCs/>
                <w:sz w:val="18"/>
                <w:szCs w:val="18"/>
              </w:rPr>
              <w:t>entity</w:t>
            </w:r>
          </w:p>
        </w:tc>
      </w:tr>
      <w:tr w:rsidR="00446C17" w14:paraId="6BAD74D9" w14:textId="79C9FBC6" w:rsidTr="00446C17">
        <w:tc>
          <w:tcPr>
            <w:tcW w:w="997" w:type="dxa"/>
          </w:tcPr>
          <w:p w14:paraId="75F9604B" w14:textId="77777777" w:rsidR="00446C17" w:rsidRPr="00446C17" w:rsidRDefault="00446C17" w:rsidP="00446C17">
            <w:pPr>
              <w:pStyle w:val="ListParagraph"/>
              <w:ind w:left="0"/>
              <w:rPr>
                <w:sz w:val="18"/>
                <w:szCs w:val="18"/>
              </w:rPr>
            </w:pPr>
            <w:r w:rsidRPr="00446C17">
              <w:rPr>
                <w:sz w:val="18"/>
                <w:szCs w:val="18"/>
              </w:rPr>
              <w:t>UAT</w:t>
            </w:r>
          </w:p>
        </w:tc>
        <w:tc>
          <w:tcPr>
            <w:tcW w:w="1559" w:type="dxa"/>
          </w:tcPr>
          <w:p w14:paraId="7AF01833" w14:textId="77777777" w:rsidR="00446C17" w:rsidRPr="00446C17" w:rsidRDefault="00446C17" w:rsidP="00446C17">
            <w:pPr>
              <w:pStyle w:val="ListParagraph"/>
              <w:ind w:left="0"/>
              <w:rPr>
                <w:sz w:val="18"/>
                <w:szCs w:val="18"/>
              </w:rPr>
            </w:pPr>
            <w:r w:rsidRPr="00446C17">
              <w:rPr>
                <w:sz w:val="18"/>
                <w:szCs w:val="18"/>
              </w:rPr>
              <w:t>172.25.5.21</w:t>
            </w:r>
          </w:p>
        </w:tc>
        <w:tc>
          <w:tcPr>
            <w:tcW w:w="1418" w:type="dxa"/>
          </w:tcPr>
          <w:p w14:paraId="67DD5F93" w14:textId="77777777" w:rsidR="00446C17" w:rsidRPr="00446C17" w:rsidRDefault="00446C17" w:rsidP="00446C17">
            <w:pPr>
              <w:pStyle w:val="ListParagraph"/>
              <w:ind w:left="0"/>
              <w:rPr>
                <w:sz w:val="18"/>
                <w:szCs w:val="18"/>
              </w:rPr>
            </w:pPr>
            <w:r w:rsidRPr="00446C17">
              <w:rPr>
                <w:sz w:val="18"/>
                <w:szCs w:val="18"/>
              </w:rPr>
              <w:t>9444</w:t>
            </w:r>
          </w:p>
        </w:tc>
        <w:tc>
          <w:tcPr>
            <w:tcW w:w="1567" w:type="dxa"/>
          </w:tcPr>
          <w:p w14:paraId="32A87EC4" w14:textId="77777777" w:rsidR="00446C17" w:rsidRPr="00446C17" w:rsidRDefault="00446C17" w:rsidP="00446C17">
            <w:pPr>
              <w:pStyle w:val="ListParagraph"/>
              <w:ind w:left="0"/>
              <w:rPr>
                <w:sz w:val="18"/>
                <w:szCs w:val="18"/>
              </w:rPr>
            </w:pPr>
            <w:r w:rsidRPr="00446C17">
              <w:rPr>
                <w:sz w:val="18"/>
                <w:szCs w:val="18"/>
              </w:rPr>
              <w:t>GeneratedToken</w:t>
            </w:r>
          </w:p>
        </w:tc>
        <w:tc>
          <w:tcPr>
            <w:tcW w:w="985" w:type="dxa"/>
          </w:tcPr>
          <w:p w14:paraId="0514026B" w14:textId="77777777" w:rsidR="00446C17" w:rsidRPr="00446C17" w:rsidRDefault="00446C17" w:rsidP="00446C17">
            <w:pPr>
              <w:pStyle w:val="ListParagraph"/>
              <w:ind w:left="0"/>
              <w:rPr>
                <w:sz w:val="18"/>
                <w:szCs w:val="18"/>
              </w:rPr>
            </w:pPr>
            <w:r w:rsidRPr="00446C17">
              <w:rPr>
                <w:sz w:val="18"/>
                <w:szCs w:val="18"/>
              </w:rPr>
              <w:t>bib</w:t>
            </w:r>
          </w:p>
        </w:tc>
        <w:tc>
          <w:tcPr>
            <w:tcW w:w="985" w:type="dxa"/>
          </w:tcPr>
          <w:p w14:paraId="54CCCE78" w14:textId="7CA19452" w:rsidR="00446C17" w:rsidRPr="00446C17" w:rsidRDefault="00446C17" w:rsidP="00446C17">
            <w:pPr>
              <w:pStyle w:val="ListParagraph"/>
              <w:ind w:left="0"/>
              <w:rPr>
                <w:sz w:val="18"/>
                <w:szCs w:val="18"/>
              </w:rPr>
            </w:pPr>
            <w:r>
              <w:rPr>
                <w:sz w:val="18"/>
                <w:szCs w:val="18"/>
              </w:rPr>
              <w:t>hk</w:t>
            </w:r>
          </w:p>
        </w:tc>
      </w:tr>
    </w:tbl>
    <w:p w14:paraId="05661749" w14:textId="42D490CC" w:rsidR="00446C17" w:rsidRDefault="00446C17" w:rsidP="00446C17">
      <w:pPr>
        <w:pStyle w:val="ListParagraph"/>
        <w:ind w:left="2160"/>
      </w:pPr>
    </w:p>
    <w:p w14:paraId="6FC3AB16" w14:textId="219E4B93" w:rsidR="00446C17" w:rsidRDefault="00920DAA" w:rsidP="002B355F">
      <w:pPr>
        <w:pStyle w:val="ListParagraph"/>
        <w:numPr>
          <w:ilvl w:val="2"/>
          <w:numId w:val="27"/>
        </w:numPr>
      </w:pPr>
      <w:r>
        <w:t xml:space="preserve">After received the request in i), </w:t>
      </w:r>
      <w:r w:rsidR="004F7DB2">
        <w:t xml:space="preserve">allNETT invokes a new service call </w:t>
      </w:r>
      <w:r>
        <w:t xml:space="preserve">to be </w:t>
      </w:r>
      <w:r w:rsidR="004F7DB2">
        <w:t>provided by BIB</w:t>
      </w:r>
      <w:r w:rsidR="00446C17">
        <w:t>.</w:t>
      </w:r>
    </w:p>
    <w:p w14:paraId="326A922B" w14:textId="4C547F1D" w:rsidR="004F7DB2" w:rsidRDefault="00910BC3" w:rsidP="004F7DB2">
      <w:pPr>
        <w:pStyle w:val="ListParagraph"/>
        <w:ind w:left="2160"/>
      </w:pPr>
      <w:hyperlink w:history="1">
        <w:r w:rsidR="004F7DB2" w:rsidRPr="00BB7313">
          <w:rPr>
            <w:rStyle w:val="Hyperlink"/>
          </w:rPr>
          <w:t>https://&lt;PIBServer:Port&gt;/CKWPortal/SSOLogin?token=</w:t>
        </w:r>
        <w:r w:rsidR="004F7DB2" w:rsidRPr="00BB7313">
          <w:rPr>
            <w:rStyle w:val="Hyperlink"/>
            <w:b/>
            <w:bCs/>
          </w:rPr>
          <w:t>GeneratedToken</w:t>
        </w:r>
      </w:hyperlink>
    </w:p>
    <w:p w14:paraId="609D62A3" w14:textId="10DDDEA9" w:rsidR="0074464D" w:rsidRDefault="0074464D" w:rsidP="004F7DB2">
      <w:pPr>
        <w:pStyle w:val="ListParagraph"/>
        <w:ind w:left="2160"/>
      </w:pPr>
    </w:p>
    <w:p w14:paraId="535DF843" w14:textId="0B52DA63" w:rsidR="004F7DB2" w:rsidRDefault="0074464D" w:rsidP="002B355F">
      <w:pPr>
        <w:pStyle w:val="ListParagraph"/>
        <w:numPr>
          <w:ilvl w:val="2"/>
          <w:numId w:val="27"/>
        </w:numPr>
      </w:pPr>
      <w:r w:rsidRPr="0074464D">
        <w:lastRenderedPageBreak/>
        <w:t xml:space="preserve">A new </w:t>
      </w:r>
      <w:r>
        <w:t xml:space="preserve">service call shall be </w:t>
      </w:r>
      <w:r w:rsidR="00920DAA">
        <w:t>implemented,</w:t>
      </w:r>
      <w:r>
        <w:t xml:space="preserve"> and this new service call shall locate </w:t>
      </w:r>
      <w:r w:rsidR="004F7DB2">
        <w:t xml:space="preserve">the user id based on the </w:t>
      </w:r>
      <w:r w:rsidR="004F7DB2" w:rsidRPr="0074464D">
        <w:rPr>
          <w:b/>
          <w:bCs/>
        </w:rPr>
        <w:t>GeneratedToken</w:t>
      </w:r>
      <w:r w:rsidR="004F7DB2">
        <w:t xml:space="preserve"> </w:t>
      </w:r>
      <w:r w:rsidR="00920DAA">
        <w:t xml:space="preserve">from BIB table </w:t>
      </w:r>
      <w:r w:rsidR="004F7DB2">
        <w:t xml:space="preserve">and </w:t>
      </w:r>
      <w:del w:id="315" w:author="Peter S I. Tam" w:date="2021-06-15T10:59:00Z">
        <w:r w:rsidR="004F7DB2" w:rsidDel="00DD7622">
          <w:delText>ret</w:delText>
        </w:r>
        <w:r w:rsidR="00AF67F5" w:rsidDel="00DD7622">
          <w:delText>UFN</w:delText>
        </w:r>
        <w:r w:rsidR="004F7DB2" w:rsidDel="00DD7622">
          <w:delText xml:space="preserve"> </w:delText>
        </w:r>
      </w:del>
      <w:ins w:id="316" w:author="Peter S I. Tam" w:date="2021-06-15T10:59:00Z">
        <w:r w:rsidR="00DD7622">
          <w:t xml:space="preserve">return </w:t>
        </w:r>
      </w:ins>
      <w:r w:rsidR="004F7DB2">
        <w:t xml:space="preserve">the following information as </w:t>
      </w:r>
      <w:r w:rsidR="00920DAA">
        <w:t xml:space="preserve">a </w:t>
      </w:r>
      <w:r w:rsidR="004F7DB2">
        <w:t>response payload</w:t>
      </w:r>
      <w:r w:rsidR="00920DAA">
        <w:t xml:space="preserve"> to allNETT system</w:t>
      </w:r>
    </w:p>
    <w:p w14:paraId="4E0DDBEE" w14:textId="522EEDD0" w:rsidR="004F7DB2" w:rsidRDefault="004F7DB2" w:rsidP="002B355F">
      <w:pPr>
        <w:pStyle w:val="ListParagraph"/>
        <w:numPr>
          <w:ilvl w:val="3"/>
          <w:numId w:val="27"/>
        </w:numPr>
      </w:pPr>
      <w:r>
        <w:t>UserId</w:t>
      </w:r>
    </w:p>
    <w:p w14:paraId="6D66255E" w14:textId="409FC4FA" w:rsidR="004F7DB2" w:rsidRDefault="004F7DB2" w:rsidP="002B355F">
      <w:pPr>
        <w:pStyle w:val="ListParagraph"/>
        <w:numPr>
          <w:ilvl w:val="3"/>
          <w:numId w:val="27"/>
        </w:numPr>
      </w:pPr>
      <w:r>
        <w:t>StatusCode</w:t>
      </w:r>
    </w:p>
    <w:p w14:paraId="7F850FA3" w14:textId="6EEF8758" w:rsidR="009972BA" w:rsidRDefault="004F7DB2" w:rsidP="002B355F">
      <w:pPr>
        <w:pStyle w:val="ListParagraph"/>
        <w:numPr>
          <w:ilvl w:val="3"/>
          <w:numId w:val="27"/>
        </w:numPr>
        <w:rPr>
          <w:ins w:id="317" w:author="Peter S I. Tam" w:date="2021-06-15T11:48:00Z"/>
        </w:rPr>
      </w:pPr>
      <w:proofErr w:type="spellStart"/>
      <w:r>
        <w:t>StatusDesc</w:t>
      </w:r>
      <w:proofErr w:type="spellEnd"/>
    </w:p>
    <w:p w14:paraId="76281E9F" w14:textId="07E65588" w:rsidR="00DD7622" w:rsidRDefault="00DD7622">
      <w:pPr>
        <w:rPr>
          <w:ins w:id="318" w:author="Peter S I. Tam" w:date="2021-06-15T11:48:00Z"/>
        </w:rPr>
        <w:pPrChange w:id="319" w:author="Peter S I. Tam" w:date="2021-06-15T11:48:00Z">
          <w:pPr>
            <w:pStyle w:val="ListParagraph"/>
            <w:numPr>
              <w:ilvl w:val="3"/>
              <w:numId w:val="27"/>
            </w:numPr>
            <w:ind w:left="2880" w:hanging="360"/>
          </w:pPr>
        </w:pPrChange>
      </w:pPr>
    </w:p>
    <w:p w14:paraId="2A6BEBB2" w14:textId="4F2C56AC" w:rsidR="00DD7622" w:rsidRDefault="00DD7622">
      <w:pPr>
        <w:pStyle w:val="ListParagraph"/>
        <w:numPr>
          <w:ilvl w:val="2"/>
          <w:numId w:val="27"/>
        </w:numPr>
        <w:rPr>
          <w:ins w:id="320" w:author="Peter S I. Tam" w:date="2021-06-15T11:49:00Z"/>
        </w:rPr>
        <w:pPrChange w:id="321" w:author="Peter S I. Tam" w:date="2021-06-15T11:48:00Z">
          <w:pPr>
            <w:pStyle w:val="ListParagraph"/>
            <w:numPr>
              <w:ilvl w:val="3"/>
              <w:numId w:val="27"/>
            </w:numPr>
            <w:ind w:left="2880" w:hanging="360"/>
          </w:pPr>
        </w:pPrChange>
      </w:pPr>
      <w:ins w:id="322" w:author="Peter S I. Tam" w:date="2021-06-15T11:48:00Z">
        <w:r>
          <w:t xml:space="preserve">If the status is 200, </w:t>
        </w:r>
        <w:proofErr w:type="spellStart"/>
        <w:r>
          <w:t>allNETT</w:t>
        </w:r>
        <w:proofErr w:type="spellEnd"/>
        <w:r>
          <w:t xml:space="preserve"> system redirect the request to the landing page after the authentication.</w:t>
        </w:r>
      </w:ins>
    </w:p>
    <w:p w14:paraId="7305D22F" w14:textId="77777777" w:rsidR="00AF00A4" w:rsidRDefault="00AF00A4">
      <w:pPr>
        <w:pStyle w:val="ListParagraph"/>
        <w:ind w:left="2160"/>
        <w:rPr>
          <w:ins w:id="323" w:author="Peter S I. Tam" w:date="2021-06-15T11:49:00Z"/>
        </w:rPr>
        <w:pPrChange w:id="324" w:author="Peter S I. Tam" w:date="2021-06-15T11:49:00Z">
          <w:pPr>
            <w:pStyle w:val="ListParagraph"/>
            <w:numPr>
              <w:ilvl w:val="3"/>
              <w:numId w:val="27"/>
            </w:numPr>
            <w:ind w:left="2880" w:hanging="360"/>
          </w:pPr>
        </w:pPrChange>
      </w:pPr>
    </w:p>
    <w:p w14:paraId="059E4573" w14:textId="29BB1CAA" w:rsidR="00AF00A4" w:rsidRPr="00446C17" w:rsidDel="00AF00A4" w:rsidRDefault="00AF00A4">
      <w:pPr>
        <w:pStyle w:val="ListParagraph"/>
        <w:numPr>
          <w:ilvl w:val="0"/>
          <w:numId w:val="27"/>
        </w:numPr>
        <w:rPr>
          <w:del w:id="325" w:author="Peter S I. Tam" w:date="2021-06-15T11:52:00Z"/>
        </w:rPr>
        <w:pPrChange w:id="326" w:author="Peter S I. Tam" w:date="2021-06-15T11:49:00Z">
          <w:pPr>
            <w:pStyle w:val="ListParagraph"/>
            <w:numPr>
              <w:ilvl w:val="3"/>
              <w:numId w:val="27"/>
            </w:numPr>
            <w:ind w:left="2880" w:hanging="360"/>
          </w:pPr>
        </w:pPrChange>
      </w:pPr>
    </w:p>
    <w:p w14:paraId="7D5EFFFD" w14:textId="6BE2F671" w:rsidR="00C03AEC" w:rsidRDefault="00707026" w:rsidP="00707026">
      <w:pPr>
        <w:pStyle w:val="Heading4"/>
        <w:rPr>
          <w:lang w:val="en-US"/>
        </w:rPr>
      </w:pPr>
      <w:r>
        <w:rPr>
          <w:lang w:val="en-US"/>
        </w:rPr>
        <w:t>Screen Flow Diagram</w:t>
      </w:r>
    </w:p>
    <w:p w14:paraId="7D153160" w14:textId="70677D55" w:rsidR="00707026" w:rsidRDefault="001B3738" w:rsidP="001B3738">
      <w:pPr>
        <w:tabs>
          <w:tab w:val="left" w:pos="1670"/>
        </w:tabs>
        <w:rPr>
          <w:lang w:val="x-none"/>
        </w:rPr>
      </w:pPr>
      <w:r>
        <w:rPr>
          <w:lang w:val="x-none"/>
        </w:rPr>
        <w:tab/>
      </w:r>
    </w:p>
    <w:p w14:paraId="4D4019B8" w14:textId="3FEB4E6F" w:rsidR="001B3738" w:rsidRPr="001B3738" w:rsidDel="00F7119D" w:rsidRDefault="001B3738" w:rsidP="001B3738">
      <w:pPr>
        <w:tabs>
          <w:tab w:val="left" w:pos="1670"/>
        </w:tabs>
        <w:rPr>
          <w:del w:id="327" w:author="Peter S I. Tam" w:date="2021-06-15T12:17:00Z"/>
        </w:rPr>
      </w:pPr>
      <w:del w:id="328" w:author="Peter S I. Tam" w:date="2021-06-15T12:17:00Z">
        <w:r w:rsidDel="00F7119D">
          <w:delText>TBC</w:delText>
        </w:r>
      </w:del>
    </w:p>
    <w:p w14:paraId="24511502" w14:textId="443124FF" w:rsidR="00E51796" w:rsidRDefault="00F7119D">
      <w:pPr>
        <w:suppressAutoHyphens w:val="0"/>
        <w:rPr>
          <w:rFonts w:cs="Times New Roman"/>
          <w:b/>
          <w:bCs/>
          <w:iCs/>
          <w:sz w:val="26"/>
          <w:szCs w:val="26"/>
          <w:lang w:val="x-none"/>
        </w:rPr>
      </w:pPr>
      <w:ins w:id="329" w:author="Peter S I. Tam" w:date="2021-06-15T12:17:00Z">
        <w:r>
          <w:rPr>
            <w:iCs/>
            <w:noProof/>
            <w:lang w:eastAsia="zh-CN"/>
          </w:rPr>
          <w:drawing>
            <wp:inline distT="0" distB="0" distL="0" distR="0" wp14:anchorId="2C651B69" wp14:editId="6CB444A9">
              <wp:extent cx="5486400" cy="4649470"/>
              <wp:effectExtent l="19050" t="19050" r="1905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SO(allNETT).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649470"/>
                      </a:xfrm>
                      <a:prstGeom prst="rect">
                        <a:avLst/>
                      </a:prstGeom>
                      <a:ln>
                        <a:solidFill>
                          <a:schemeClr val="accent1"/>
                        </a:solidFill>
                      </a:ln>
                    </pic:spPr>
                  </pic:pic>
                </a:graphicData>
              </a:graphic>
            </wp:inline>
          </w:drawing>
        </w:r>
      </w:ins>
      <w:r w:rsidR="00E51796">
        <w:rPr>
          <w:iCs/>
        </w:rPr>
        <w:br w:type="page"/>
      </w:r>
    </w:p>
    <w:p w14:paraId="3AD664E8" w14:textId="75D10EB9" w:rsidR="00C03AEC" w:rsidRDefault="0039327E" w:rsidP="00C03AEC">
      <w:pPr>
        <w:pStyle w:val="Heading3"/>
        <w:rPr>
          <w:iCs/>
        </w:rPr>
      </w:pPr>
      <w:bookmarkStart w:id="330" w:name="_Toc74733000"/>
      <w:r>
        <w:rPr>
          <w:iCs/>
          <w:lang w:val="en-US"/>
        </w:rPr>
        <w:lastRenderedPageBreak/>
        <w:t xml:space="preserve">BIB </w:t>
      </w:r>
      <w:r w:rsidR="003A0F61">
        <w:rPr>
          <w:iCs/>
          <w:lang w:val="en-US"/>
        </w:rPr>
        <w:t xml:space="preserve">– </w:t>
      </w:r>
      <w:r w:rsidR="009972BA">
        <w:rPr>
          <w:iCs/>
        </w:rPr>
        <w:t>Online Reset Password (</w:t>
      </w:r>
      <w:r w:rsidR="003857D3">
        <w:rPr>
          <w:iCs/>
          <w:lang w:val="en-US"/>
        </w:rPr>
        <w:t>PPTA User</w:t>
      </w:r>
      <w:r w:rsidR="009972BA">
        <w:rPr>
          <w:iCs/>
        </w:rPr>
        <w:t>)</w:t>
      </w:r>
      <w:bookmarkEnd w:id="330"/>
    </w:p>
    <w:p w14:paraId="23211A85" w14:textId="135D2FB4" w:rsidR="00F433AF" w:rsidRDefault="00CA5DBC" w:rsidP="00F433AF">
      <w:pPr>
        <w:pStyle w:val="Heading4"/>
      </w:pPr>
      <w:r>
        <w:rPr>
          <w:lang w:val="en-US"/>
        </w:rPr>
        <w:t>Overview</w:t>
      </w:r>
    </w:p>
    <w:p w14:paraId="48031690" w14:textId="77777777" w:rsidR="00F433AF" w:rsidRPr="001168FE" w:rsidRDefault="00F433AF" w:rsidP="00F433AF">
      <w:pPr>
        <w:rPr>
          <w:lang w:val="x-none"/>
        </w:rPr>
      </w:pPr>
    </w:p>
    <w:p w14:paraId="39857FA2" w14:textId="07FA07EC" w:rsidR="00F433AF" w:rsidRDefault="0039327E" w:rsidP="00F433AF">
      <w:r>
        <w:t xml:space="preserve">The online rest password function </w:t>
      </w:r>
      <w:r w:rsidR="00147467">
        <w:t>shall be enabled for PPTA User</w:t>
      </w:r>
      <w:r w:rsidR="00CC7DBB">
        <w:t>.</w:t>
      </w:r>
    </w:p>
    <w:p w14:paraId="0AABACCA" w14:textId="77777777" w:rsidR="00F433AF" w:rsidRDefault="00F433AF" w:rsidP="00F433AF"/>
    <w:p w14:paraId="77107036" w14:textId="77777777" w:rsidR="00F433AF" w:rsidRDefault="00F433AF" w:rsidP="00F433AF"/>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145"/>
      </w:tblGrid>
      <w:tr w:rsidR="00DA1231" w14:paraId="0254116F" w14:textId="77777777" w:rsidTr="00DA1231">
        <w:tc>
          <w:tcPr>
            <w:tcW w:w="497" w:type="dxa"/>
            <w:shd w:val="clear" w:color="auto" w:fill="F2F2F2"/>
          </w:tcPr>
          <w:p w14:paraId="4CADB59D" w14:textId="77777777" w:rsidR="00DA1231" w:rsidRPr="001F20DD" w:rsidRDefault="00DA1231" w:rsidP="00221AAF">
            <w:pPr>
              <w:rPr>
                <w:b/>
              </w:rPr>
            </w:pPr>
            <w:r w:rsidRPr="001F20DD">
              <w:rPr>
                <w:b/>
              </w:rPr>
              <w:t>#</w:t>
            </w:r>
          </w:p>
        </w:tc>
        <w:tc>
          <w:tcPr>
            <w:tcW w:w="8145" w:type="dxa"/>
            <w:shd w:val="clear" w:color="auto" w:fill="F2F2F2"/>
          </w:tcPr>
          <w:p w14:paraId="3F1D1463" w14:textId="66BAB67A" w:rsidR="00DA1231" w:rsidRPr="001F20DD" w:rsidRDefault="00DA1231" w:rsidP="00221AAF">
            <w:pPr>
              <w:rPr>
                <w:b/>
              </w:rPr>
            </w:pPr>
            <w:r>
              <w:rPr>
                <w:b/>
              </w:rPr>
              <w:t>UFN</w:t>
            </w:r>
          </w:p>
        </w:tc>
      </w:tr>
      <w:tr w:rsidR="00DA1231" w14:paraId="136CB39E" w14:textId="77777777" w:rsidTr="00DA1231">
        <w:tc>
          <w:tcPr>
            <w:tcW w:w="497" w:type="dxa"/>
            <w:shd w:val="clear" w:color="auto" w:fill="auto"/>
          </w:tcPr>
          <w:p w14:paraId="6E2D807A" w14:textId="77777777" w:rsidR="00DA1231" w:rsidRDefault="00DA1231" w:rsidP="00221AAF">
            <w:r>
              <w:rPr>
                <w:rFonts w:hint="cs"/>
              </w:rPr>
              <w:t>1</w:t>
            </w:r>
          </w:p>
        </w:tc>
        <w:tc>
          <w:tcPr>
            <w:tcW w:w="8145" w:type="dxa"/>
            <w:shd w:val="clear" w:color="auto" w:fill="auto"/>
          </w:tcPr>
          <w:p w14:paraId="62A6A827" w14:textId="62ABCFD9" w:rsidR="00DA1231" w:rsidRDefault="00DA1231" w:rsidP="00221AAF">
            <w:r>
              <w:t>FR-G-BIB-001</w:t>
            </w:r>
          </w:p>
        </w:tc>
      </w:tr>
    </w:tbl>
    <w:p w14:paraId="4C337B0E" w14:textId="77777777" w:rsidR="00F433AF" w:rsidRDefault="00F433AF" w:rsidP="00F433AF"/>
    <w:p w14:paraId="66702C11" w14:textId="7FC69376" w:rsidR="0039327E" w:rsidRPr="0039327E" w:rsidRDefault="0039327E" w:rsidP="0039327E">
      <w:pPr>
        <w:pStyle w:val="Heading4"/>
        <w:rPr>
          <w:lang w:val="en-US"/>
        </w:rPr>
      </w:pPr>
      <w:r w:rsidRPr="0039327E">
        <w:rPr>
          <w:lang w:val="en-US"/>
        </w:rPr>
        <w:t xml:space="preserve">High-Level </w:t>
      </w:r>
      <w:r w:rsidR="00CC7DBB" w:rsidRPr="0039327E">
        <w:rPr>
          <w:lang w:val="en-US"/>
        </w:rPr>
        <w:t>Implementation</w:t>
      </w:r>
    </w:p>
    <w:p w14:paraId="013B78B7" w14:textId="1B243EF2" w:rsidR="00CC7DBB" w:rsidRDefault="00CC7DBB" w:rsidP="00CC7DBB">
      <w:pPr>
        <w:rPr>
          <w:u w:val="single"/>
        </w:rPr>
      </w:pPr>
    </w:p>
    <w:p w14:paraId="588F80E9" w14:textId="10A56DB7" w:rsidR="0039327E" w:rsidRDefault="0039327E" w:rsidP="00CC7DBB">
      <w:r>
        <w:rPr>
          <w:rFonts w:hint="cs"/>
        </w:rPr>
        <w:t>B</w:t>
      </w:r>
      <w:r>
        <w:t>elow is the high-level design and approach of the implementation.</w:t>
      </w:r>
    </w:p>
    <w:p w14:paraId="356ED02F" w14:textId="77777777" w:rsidR="0039327E" w:rsidRPr="00C32911" w:rsidRDefault="0039327E" w:rsidP="00CC7DBB">
      <w:pPr>
        <w:rPr>
          <w:u w:val="single"/>
        </w:rPr>
      </w:pPr>
    </w:p>
    <w:p w14:paraId="6DF57FA3" w14:textId="71251B14" w:rsidR="00147467" w:rsidRPr="00147467" w:rsidRDefault="00147467" w:rsidP="002B355F">
      <w:pPr>
        <w:pStyle w:val="ListParagraph"/>
        <w:numPr>
          <w:ilvl w:val="0"/>
          <w:numId w:val="11"/>
        </w:numPr>
        <w:rPr>
          <w:lang w:val="x-none"/>
        </w:rPr>
      </w:pPr>
      <w:r>
        <w:t xml:space="preserve">To </w:t>
      </w:r>
      <w:r w:rsidR="009228FA">
        <w:t>extend</w:t>
      </w:r>
      <w:r>
        <w:t xml:space="preserve"> the function </w:t>
      </w:r>
      <w:r w:rsidR="009228FA">
        <w:t xml:space="preserve">to </w:t>
      </w:r>
      <w:r>
        <w:t>PPTA User.</w:t>
      </w:r>
    </w:p>
    <w:p w14:paraId="48BFA412" w14:textId="6165FB3C" w:rsidR="00CC7DBB" w:rsidRDefault="00147467" w:rsidP="002B355F">
      <w:pPr>
        <w:pStyle w:val="ListParagraph"/>
        <w:numPr>
          <w:ilvl w:val="0"/>
          <w:numId w:val="11"/>
        </w:numPr>
        <w:rPr>
          <w:lang w:val="x-none"/>
        </w:rPr>
      </w:pPr>
      <w:r>
        <w:t>To enable the Soft Token on this function.</w:t>
      </w:r>
    </w:p>
    <w:p w14:paraId="7B0610F1" w14:textId="62552F83" w:rsidR="00147467" w:rsidRDefault="00147467" w:rsidP="002B355F">
      <w:pPr>
        <w:pStyle w:val="ListParagraph"/>
        <w:numPr>
          <w:ilvl w:val="0"/>
          <w:numId w:val="11"/>
        </w:numPr>
      </w:pPr>
      <w:r>
        <w:t>To re-use the UNE template for notifications upon successful online reset password.</w:t>
      </w:r>
    </w:p>
    <w:p w14:paraId="790CA7C0" w14:textId="68C5C018" w:rsidR="009A3E3E" w:rsidRDefault="009A3E3E" w:rsidP="002B355F">
      <w:pPr>
        <w:pStyle w:val="ListParagraph"/>
        <w:numPr>
          <w:ilvl w:val="0"/>
          <w:numId w:val="11"/>
        </w:numPr>
      </w:pPr>
      <w:r>
        <w:t>To reset to default role and checker/maker limit once the password is reset successfully</w:t>
      </w:r>
      <w:r w:rsidR="00063072">
        <w:t xml:space="preserve"> and apply this logic to General User too.</w:t>
      </w:r>
    </w:p>
    <w:p w14:paraId="6E04ACF0" w14:textId="77777777" w:rsidR="00F433AF" w:rsidRDefault="00F433AF" w:rsidP="00724EA3">
      <w:pPr>
        <w:ind w:left="360"/>
      </w:pPr>
    </w:p>
    <w:p w14:paraId="1511B5AB" w14:textId="77777777" w:rsidR="009972BA" w:rsidRPr="009972BA" w:rsidRDefault="009972BA" w:rsidP="009972BA">
      <w:pPr>
        <w:rPr>
          <w:lang w:val="x-none"/>
        </w:rPr>
      </w:pPr>
    </w:p>
    <w:p w14:paraId="47D7D7D9" w14:textId="77777777" w:rsidR="004F5982" w:rsidRDefault="004F5982">
      <w:pPr>
        <w:suppressAutoHyphens w:val="0"/>
        <w:rPr>
          <w:rFonts w:cs="Times New Roman"/>
          <w:b/>
          <w:bCs/>
          <w:sz w:val="26"/>
          <w:szCs w:val="26"/>
        </w:rPr>
      </w:pPr>
      <w:r>
        <w:br w:type="page"/>
      </w:r>
    </w:p>
    <w:p w14:paraId="4D00CDF6" w14:textId="734C0E91" w:rsidR="0039327E" w:rsidRDefault="0039327E" w:rsidP="0039327E">
      <w:pPr>
        <w:pStyle w:val="Heading4"/>
        <w:rPr>
          <w:lang w:val="en-US"/>
        </w:rPr>
      </w:pPr>
      <w:r>
        <w:rPr>
          <w:lang w:val="en-US"/>
        </w:rPr>
        <w:lastRenderedPageBreak/>
        <w:t>Screen Flow Diagram</w:t>
      </w:r>
    </w:p>
    <w:p w14:paraId="595BE804" w14:textId="4FA65D85" w:rsidR="0039327E" w:rsidRPr="0039327E" w:rsidRDefault="009228FA" w:rsidP="0039327E">
      <w:r>
        <w:rPr>
          <w:noProof/>
          <w:lang w:eastAsia="zh-CN"/>
        </w:rPr>
        <w:drawing>
          <wp:inline distT="0" distB="0" distL="0" distR="0" wp14:anchorId="3C5E87B7" wp14:editId="41103BD3">
            <wp:extent cx="5228167" cy="5301545"/>
            <wp:effectExtent l="12700" t="12700" r="17145" b="762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36882" cy="5310382"/>
                    </a:xfrm>
                    <a:prstGeom prst="rect">
                      <a:avLst/>
                    </a:prstGeom>
                    <a:ln>
                      <a:solidFill>
                        <a:schemeClr val="accent1"/>
                      </a:solidFill>
                    </a:ln>
                  </pic:spPr>
                </pic:pic>
              </a:graphicData>
            </a:graphic>
          </wp:inline>
        </w:drawing>
      </w:r>
    </w:p>
    <w:p w14:paraId="757CB273" w14:textId="17B2140B" w:rsidR="00700F52" w:rsidRDefault="00700F52">
      <w:pPr>
        <w:suppressAutoHyphens w:val="0"/>
        <w:rPr>
          <w:iCs/>
        </w:rPr>
      </w:pPr>
    </w:p>
    <w:p w14:paraId="135717A5" w14:textId="39650F0C" w:rsidR="00700F52" w:rsidRDefault="00700F52" w:rsidP="00700F52">
      <w:pPr>
        <w:pStyle w:val="Heading4"/>
        <w:rPr>
          <w:lang w:val="en-US"/>
        </w:rPr>
      </w:pPr>
      <w:r>
        <w:rPr>
          <w:lang w:val="en-US"/>
        </w:rPr>
        <w:lastRenderedPageBreak/>
        <w:t>Screen (Reference)</w:t>
      </w:r>
    </w:p>
    <w:p w14:paraId="07414D82" w14:textId="77777777" w:rsidR="007644A9" w:rsidRDefault="00700F52" w:rsidP="007644A9">
      <w:pPr>
        <w:keepNext/>
      </w:pPr>
      <w:r>
        <w:rPr>
          <w:noProof/>
          <w:lang w:eastAsia="zh-CN"/>
        </w:rPr>
        <w:drawing>
          <wp:inline distT="0" distB="0" distL="0" distR="0" wp14:anchorId="2C1065BC" wp14:editId="449ED28D">
            <wp:extent cx="4979505" cy="3261957"/>
            <wp:effectExtent l="19050" t="19050" r="12065" b="152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25827"/>
                    <a:stretch/>
                  </pic:blipFill>
                  <pic:spPr bwMode="auto">
                    <a:xfrm>
                      <a:off x="0" y="0"/>
                      <a:ext cx="4983198" cy="3264376"/>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74FF1B38" w14:textId="0C396B4D" w:rsidR="00700F52" w:rsidRDefault="007644A9" w:rsidP="007644A9">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a</w:t>
      </w:r>
      <w:r w:rsidR="0067585F">
        <w:rPr>
          <w:noProof/>
        </w:rPr>
        <w:fldChar w:fldCharType="end"/>
      </w:r>
      <w:r>
        <w:rPr>
          <w:lang w:val="en-US"/>
        </w:rPr>
        <w:t xml:space="preserve"> Enabled Forget Password</w:t>
      </w:r>
    </w:p>
    <w:p w14:paraId="4FCE1AD9" w14:textId="547A882D" w:rsidR="00700F52" w:rsidRDefault="00700F52" w:rsidP="00700F52"/>
    <w:p w14:paraId="3B011683" w14:textId="77777777" w:rsidR="007644A9" w:rsidRDefault="00700F52" w:rsidP="007644A9">
      <w:pPr>
        <w:keepNext/>
      </w:pPr>
      <w:r>
        <w:rPr>
          <w:noProof/>
          <w:lang w:eastAsia="zh-CN"/>
        </w:rPr>
        <w:drawing>
          <wp:inline distT="0" distB="0" distL="0" distR="0" wp14:anchorId="12E6A650" wp14:editId="5CE884C1">
            <wp:extent cx="4979035" cy="2166345"/>
            <wp:effectExtent l="19050" t="19050" r="12065" b="247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7030" cy="2169824"/>
                    </a:xfrm>
                    <a:prstGeom prst="rect">
                      <a:avLst/>
                    </a:prstGeom>
                    <a:ln>
                      <a:solidFill>
                        <a:schemeClr val="accent1"/>
                      </a:solidFill>
                    </a:ln>
                  </pic:spPr>
                </pic:pic>
              </a:graphicData>
            </a:graphic>
          </wp:inline>
        </w:drawing>
      </w:r>
    </w:p>
    <w:p w14:paraId="7BC710BE" w14:textId="607B1D83" w:rsidR="00700F52" w:rsidRDefault="007644A9" w:rsidP="007644A9">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b</w:t>
      </w:r>
      <w:r w:rsidR="0067585F">
        <w:rPr>
          <w:noProof/>
        </w:rPr>
        <w:fldChar w:fldCharType="end"/>
      </w:r>
      <w:r>
        <w:rPr>
          <w:lang w:val="en-US"/>
        </w:rPr>
        <w:t xml:space="preserve"> Online Reset Password Function</w:t>
      </w:r>
    </w:p>
    <w:p w14:paraId="4706BBA3" w14:textId="47B039E0" w:rsidR="00700F52" w:rsidRDefault="00700F52" w:rsidP="00700F52"/>
    <w:p w14:paraId="0183280F" w14:textId="77777777" w:rsidR="007644A9" w:rsidRDefault="00700F52" w:rsidP="007644A9">
      <w:pPr>
        <w:keepNext/>
      </w:pPr>
      <w:r>
        <w:rPr>
          <w:noProof/>
          <w:lang w:eastAsia="zh-CN"/>
        </w:rPr>
        <w:lastRenderedPageBreak/>
        <w:drawing>
          <wp:inline distT="0" distB="0" distL="0" distR="0" wp14:anchorId="71D9C093" wp14:editId="3A4D65AD">
            <wp:extent cx="5138530" cy="2497421"/>
            <wp:effectExtent l="19050" t="19050" r="24130" b="177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4992" cy="2500562"/>
                    </a:xfrm>
                    <a:prstGeom prst="rect">
                      <a:avLst/>
                    </a:prstGeom>
                    <a:ln>
                      <a:solidFill>
                        <a:schemeClr val="accent1"/>
                      </a:solidFill>
                    </a:ln>
                  </pic:spPr>
                </pic:pic>
              </a:graphicData>
            </a:graphic>
          </wp:inline>
        </w:drawing>
      </w:r>
    </w:p>
    <w:p w14:paraId="4EA91220" w14:textId="14C24DA6" w:rsidR="00700F52" w:rsidRDefault="007644A9" w:rsidP="007644A9">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c</w:t>
      </w:r>
      <w:r w:rsidR="0067585F">
        <w:rPr>
          <w:noProof/>
        </w:rPr>
        <w:fldChar w:fldCharType="end"/>
      </w:r>
      <w:r>
        <w:rPr>
          <w:lang w:val="en-US"/>
        </w:rPr>
        <w:t xml:space="preserve"> SMS Verification</w:t>
      </w:r>
    </w:p>
    <w:p w14:paraId="1B227C16" w14:textId="4F0D6744" w:rsidR="00700F52" w:rsidRDefault="00700F52" w:rsidP="00700F52"/>
    <w:p w14:paraId="1A1CBFB7" w14:textId="77777777" w:rsidR="007644A9" w:rsidRDefault="00700F52" w:rsidP="007644A9">
      <w:pPr>
        <w:keepNext/>
      </w:pPr>
      <w:r>
        <w:rPr>
          <w:noProof/>
          <w:lang w:eastAsia="zh-CN"/>
        </w:rPr>
        <w:drawing>
          <wp:inline distT="0" distB="0" distL="0" distR="0" wp14:anchorId="5D2529BB" wp14:editId="29CB2100">
            <wp:extent cx="5138420" cy="2287073"/>
            <wp:effectExtent l="19050" t="19050" r="24130" b="184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912" cy="2291298"/>
                    </a:xfrm>
                    <a:prstGeom prst="rect">
                      <a:avLst/>
                    </a:prstGeom>
                    <a:ln>
                      <a:solidFill>
                        <a:schemeClr val="accent1"/>
                      </a:solidFill>
                    </a:ln>
                  </pic:spPr>
                </pic:pic>
              </a:graphicData>
            </a:graphic>
          </wp:inline>
        </w:drawing>
      </w:r>
    </w:p>
    <w:p w14:paraId="503F837A" w14:textId="3CEB3343" w:rsidR="00700F52" w:rsidRPr="00700F52" w:rsidRDefault="007644A9" w:rsidP="007644A9">
      <w:pPr>
        <w:pStyle w:val="Caption"/>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d</w:t>
      </w:r>
      <w:r w:rsidR="0067585F">
        <w:rPr>
          <w:noProof/>
        </w:rPr>
        <w:fldChar w:fldCharType="end"/>
      </w:r>
      <w:r>
        <w:rPr>
          <w:lang w:val="en-US"/>
        </w:rPr>
        <w:t xml:space="preserve"> SMS OTP</w:t>
      </w:r>
    </w:p>
    <w:p w14:paraId="25B7B2E7" w14:textId="70BDC8FA" w:rsidR="00700F52" w:rsidRDefault="00700F52">
      <w:pPr>
        <w:suppressAutoHyphens w:val="0"/>
        <w:rPr>
          <w:iCs/>
        </w:rPr>
      </w:pPr>
    </w:p>
    <w:p w14:paraId="1800C99A" w14:textId="77777777" w:rsidR="007644A9" w:rsidRDefault="00700F52" w:rsidP="007644A9">
      <w:pPr>
        <w:keepNext/>
        <w:suppressAutoHyphens w:val="0"/>
      </w:pPr>
      <w:r>
        <w:rPr>
          <w:noProof/>
          <w:lang w:eastAsia="zh-CN"/>
        </w:rPr>
        <w:drawing>
          <wp:inline distT="0" distB="0" distL="0" distR="0" wp14:anchorId="219855DB" wp14:editId="03D4F424">
            <wp:extent cx="5138420" cy="2452644"/>
            <wp:effectExtent l="19050" t="19050" r="24130" b="241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8266" cy="2457344"/>
                    </a:xfrm>
                    <a:prstGeom prst="rect">
                      <a:avLst/>
                    </a:prstGeom>
                    <a:ln>
                      <a:solidFill>
                        <a:schemeClr val="accent1"/>
                      </a:solidFill>
                    </a:ln>
                  </pic:spPr>
                </pic:pic>
              </a:graphicData>
            </a:graphic>
          </wp:inline>
        </w:drawing>
      </w:r>
    </w:p>
    <w:p w14:paraId="1ECC5029" w14:textId="5D07A6F8" w:rsidR="00700F52" w:rsidRDefault="007644A9" w:rsidP="007644A9">
      <w:pPr>
        <w:pStyle w:val="Caption"/>
        <w:rPr>
          <w:iC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e</w:t>
      </w:r>
      <w:r w:rsidR="0067585F">
        <w:rPr>
          <w:noProof/>
        </w:rPr>
        <w:fldChar w:fldCharType="end"/>
      </w:r>
      <w:r>
        <w:rPr>
          <w:lang w:val="en-US"/>
        </w:rPr>
        <w:t xml:space="preserve"> New Password</w:t>
      </w:r>
    </w:p>
    <w:p w14:paraId="6454DF82" w14:textId="369DBE76" w:rsidR="00700F52" w:rsidRDefault="00700F52">
      <w:pPr>
        <w:suppressAutoHyphens w:val="0"/>
        <w:rPr>
          <w:iCs/>
        </w:rPr>
      </w:pPr>
    </w:p>
    <w:p w14:paraId="1DFF17B5" w14:textId="77777777" w:rsidR="007644A9" w:rsidRDefault="00700F52" w:rsidP="007644A9">
      <w:pPr>
        <w:keepNext/>
        <w:suppressAutoHyphens w:val="0"/>
      </w:pPr>
      <w:r>
        <w:rPr>
          <w:iCs/>
          <w:noProof/>
          <w:lang w:eastAsia="zh-CN"/>
        </w:rPr>
        <w:drawing>
          <wp:inline distT="0" distB="0" distL="0" distR="0" wp14:anchorId="4810D488" wp14:editId="37C5286A">
            <wp:extent cx="5237922" cy="1869041"/>
            <wp:effectExtent l="19050" t="19050" r="20320" b="171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2258" cy="1870588"/>
                    </a:xfrm>
                    <a:prstGeom prst="rect">
                      <a:avLst/>
                    </a:prstGeom>
                    <a:noFill/>
                    <a:ln>
                      <a:solidFill>
                        <a:schemeClr val="accent1"/>
                      </a:solidFill>
                    </a:ln>
                  </pic:spPr>
                </pic:pic>
              </a:graphicData>
            </a:graphic>
          </wp:inline>
        </w:drawing>
      </w:r>
    </w:p>
    <w:p w14:paraId="5CA072C2" w14:textId="76CCA7EB" w:rsidR="00700F52" w:rsidRDefault="007644A9" w:rsidP="007644A9">
      <w:pPr>
        <w:pStyle w:val="Caption"/>
        <w:rPr>
          <w:iC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f</w:t>
      </w:r>
      <w:r w:rsidR="0067585F">
        <w:rPr>
          <w:noProof/>
        </w:rPr>
        <w:fldChar w:fldCharType="end"/>
      </w:r>
      <w:r>
        <w:rPr>
          <w:lang w:val="en-US"/>
        </w:rPr>
        <w:t xml:space="preserve"> Identify Verification (Hard Token</w:t>
      </w:r>
      <w:r w:rsidR="009228FA">
        <w:rPr>
          <w:lang w:val="en-US"/>
        </w:rPr>
        <w:t>/Soft Token</w:t>
      </w:r>
      <w:r>
        <w:rPr>
          <w:lang w:val="en-US"/>
        </w:rPr>
        <w:t>)</w:t>
      </w:r>
    </w:p>
    <w:p w14:paraId="696AB4A1" w14:textId="384B7D11" w:rsidR="00700F52" w:rsidRDefault="00700F52">
      <w:pPr>
        <w:suppressAutoHyphens w:val="0"/>
        <w:rPr>
          <w:iCs/>
        </w:rPr>
      </w:pPr>
    </w:p>
    <w:p w14:paraId="7A8BE40A" w14:textId="77777777" w:rsidR="007644A9" w:rsidRDefault="00700F52" w:rsidP="007644A9">
      <w:pPr>
        <w:keepNext/>
        <w:suppressAutoHyphens w:val="0"/>
      </w:pPr>
      <w:r>
        <w:rPr>
          <w:iCs/>
          <w:noProof/>
          <w:lang w:eastAsia="zh-CN"/>
        </w:rPr>
        <w:drawing>
          <wp:inline distT="0" distB="0" distL="0" distR="0" wp14:anchorId="404D6CCD" wp14:editId="3903D402">
            <wp:extent cx="5237480" cy="1700362"/>
            <wp:effectExtent l="19050" t="19050" r="20320" b="146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44930" cy="1702781"/>
                    </a:xfrm>
                    <a:prstGeom prst="rect">
                      <a:avLst/>
                    </a:prstGeom>
                    <a:noFill/>
                    <a:ln>
                      <a:solidFill>
                        <a:schemeClr val="accent1"/>
                      </a:solidFill>
                    </a:ln>
                  </pic:spPr>
                </pic:pic>
              </a:graphicData>
            </a:graphic>
          </wp:inline>
        </w:drawing>
      </w:r>
    </w:p>
    <w:p w14:paraId="4309CDD1" w14:textId="1B776B64" w:rsidR="00700F52" w:rsidRPr="00700F52" w:rsidRDefault="007644A9" w:rsidP="007644A9">
      <w:pPr>
        <w:pStyle w:val="Caption"/>
        <w:rPr>
          <w:rFonts w:cs="Arial"/>
          <w:b w:val="0"/>
          <w:iCs/>
          <w:lang w:val="en-US"/>
        </w:rPr>
      </w:pPr>
      <w:r>
        <w:t xml:space="preserve">Screen </w:t>
      </w:r>
      <w:r w:rsidR="0067585F">
        <w:rPr>
          <w:noProof/>
        </w:rPr>
        <w:fldChar w:fldCharType="begin"/>
      </w:r>
      <w:r w:rsidR="0067585F">
        <w:rPr>
          <w:noProof/>
        </w:rPr>
        <w:instrText xml:space="preserve"> STYLEREF 4 \s </w:instrText>
      </w:r>
      <w:r w:rsidR="0067585F">
        <w:rPr>
          <w:noProof/>
        </w:rPr>
        <w:fldChar w:fldCharType="separate"/>
      </w:r>
      <w:r w:rsidR="008C1F40">
        <w:rPr>
          <w:noProof/>
        </w:rPr>
        <w:t>2.2.</w:t>
      </w:r>
      <w:r w:rsidR="0067652E">
        <w:rPr>
          <w:noProof/>
          <w:lang w:val="en-US"/>
        </w:rPr>
        <w:t>8</w:t>
      </w:r>
      <w:r w:rsidR="008C1F40">
        <w:rPr>
          <w:noProof/>
        </w:rPr>
        <w:t>.4</w:t>
      </w:r>
      <w:r w:rsidR="0067585F">
        <w:rPr>
          <w:noProof/>
        </w:rPr>
        <w:fldChar w:fldCharType="end"/>
      </w:r>
      <w:r>
        <w:noBreakHyphen/>
      </w:r>
      <w:r w:rsidR="0067585F">
        <w:rPr>
          <w:noProof/>
        </w:rPr>
        <w:fldChar w:fldCharType="begin"/>
      </w:r>
      <w:r w:rsidR="0067585F">
        <w:rPr>
          <w:noProof/>
        </w:rPr>
        <w:instrText xml:space="preserve"> SEQ Screen \* alphabetic \s 4 </w:instrText>
      </w:r>
      <w:r w:rsidR="0067585F">
        <w:rPr>
          <w:noProof/>
        </w:rPr>
        <w:fldChar w:fldCharType="separate"/>
      </w:r>
      <w:r w:rsidR="008C1F40">
        <w:rPr>
          <w:noProof/>
        </w:rPr>
        <w:t>g</w:t>
      </w:r>
      <w:r w:rsidR="0067585F">
        <w:rPr>
          <w:noProof/>
        </w:rPr>
        <w:fldChar w:fldCharType="end"/>
      </w:r>
      <w:r>
        <w:rPr>
          <w:lang w:val="en-US"/>
        </w:rPr>
        <w:t xml:space="preserve"> Result Page</w:t>
      </w:r>
    </w:p>
    <w:p w14:paraId="6542321F" w14:textId="4B70C437" w:rsidR="00EC391E" w:rsidRPr="003A0F61" w:rsidRDefault="00700F52" w:rsidP="003A0F61">
      <w:pPr>
        <w:suppressAutoHyphens w:val="0"/>
        <w:rPr>
          <w:rFonts w:cs="Times New Roman"/>
          <w:b/>
          <w:bCs/>
          <w:iCs/>
          <w:sz w:val="26"/>
          <w:szCs w:val="26"/>
          <w:lang w:val="x-none"/>
        </w:rPr>
      </w:pPr>
      <w:r>
        <w:rPr>
          <w:iCs/>
        </w:rPr>
        <w:br w:type="page"/>
      </w:r>
    </w:p>
    <w:p w14:paraId="1E56E97C" w14:textId="2083CFDD" w:rsidR="00502D89" w:rsidRDefault="00502D89" w:rsidP="00502D89">
      <w:pPr>
        <w:pStyle w:val="Heading3"/>
        <w:rPr>
          <w:iCs/>
        </w:rPr>
      </w:pPr>
      <w:bookmarkStart w:id="331" w:name="_Toc16853745"/>
      <w:bookmarkStart w:id="332" w:name="_Toc16886923"/>
      <w:bookmarkStart w:id="333" w:name="_Toc16853747"/>
      <w:bookmarkStart w:id="334" w:name="_Toc16886925"/>
      <w:bookmarkStart w:id="335" w:name="_Toc16853748"/>
      <w:bookmarkStart w:id="336" w:name="_Toc16886926"/>
      <w:bookmarkStart w:id="337" w:name="_Toc16853749"/>
      <w:bookmarkStart w:id="338" w:name="_Toc16886927"/>
      <w:bookmarkStart w:id="339" w:name="_Toc16853750"/>
      <w:bookmarkStart w:id="340" w:name="_Toc16886928"/>
      <w:bookmarkStart w:id="341" w:name="_Toc16853759"/>
      <w:bookmarkStart w:id="342" w:name="_Toc16886937"/>
      <w:bookmarkStart w:id="343" w:name="_Toc16853760"/>
      <w:bookmarkStart w:id="344" w:name="_Toc16886938"/>
      <w:bookmarkStart w:id="345" w:name="_Toc74733001"/>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r>
        <w:rPr>
          <w:iCs/>
          <w:lang w:val="en-US"/>
        </w:rPr>
        <w:lastRenderedPageBreak/>
        <w:t>BIB - Support</w:t>
      </w:r>
      <w:r>
        <w:rPr>
          <w:iCs/>
        </w:rPr>
        <w:t xml:space="preserve"> </w:t>
      </w:r>
      <w:r>
        <w:rPr>
          <w:iCs/>
          <w:lang w:val="en-US"/>
        </w:rPr>
        <w:t>Remittance e-Advice</w:t>
      </w:r>
      <w:bookmarkEnd w:id="345"/>
    </w:p>
    <w:p w14:paraId="0747F88A" w14:textId="77777777" w:rsidR="00502D89" w:rsidRDefault="00502D89" w:rsidP="00502D89">
      <w:pPr>
        <w:pStyle w:val="Heading4"/>
      </w:pPr>
      <w:r>
        <w:rPr>
          <w:lang w:val="en-US"/>
        </w:rPr>
        <w:t>Overview</w:t>
      </w:r>
    </w:p>
    <w:p w14:paraId="6F168C57" w14:textId="77777777" w:rsidR="00502D89" w:rsidRPr="001168FE" w:rsidRDefault="00502D89" w:rsidP="00502D89">
      <w:pPr>
        <w:rPr>
          <w:lang w:val="x-none"/>
        </w:rPr>
      </w:pPr>
    </w:p>
    <w:p w14:paraId="4F12C703" w14:textId="77777777" w:rsidR="00502D89" w:rsidRDefault="00502D89" w:rsidP="00502D89">
      <w:r>
        <w:t>There are new batch jobs according to the URS.</w:t>
      </w:r>
    </w:p>
    <w:p w14:paraId="1E699D07" w14:textId="77777777" w:rsidR="00502D89" w:rsidRDefault="00502D89" w:rsidP="00502D89"/>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287"/>
      </w:tblGrid>
      <w:tr w:rsidR="00792CED" w14:paraId="78234F17" w14:textId="77777777" w:rsidTr="00792CED">
        <w:tc>
          <w:tcPr>
            <w:tcW w:w="497" w:type="dxa"/>
            <w:shd w:val="clear" w:color="auto" w:fill="F2F2F2"/>
          </w:tcPr>
          <w:p w14:paraId="54B9CE56" w14:textId="77777777" w:rsidR="00792CED" w:rsidRPr="001F20DD" w:rsidRDefault="00792CED" w:rsidP="000203B3">
            <w:pPr>
              <w:rPr>
                <w:b/>
              </w:rPr>
            </w:pPr>
            <w:r w:rsidRPr="001F20DD">
              <w:rPr>
                <w:b/>
              </w:rPr>
              <w:t>#</w:t>
            </w:r>
          </w:p>
        </w:tc>
        <w:tc>
          <w:tcPr>
            <w:tcW w:w="8287" w:type="dxa"/>
            <w:shd w:val="clear" w:color="auto" w:fill="F2F2F2"/>
          </w:tcPr>
          <w:p w14:paraId="772DAD4E" w14:textId="45ED3C31" w:rsidR="00792CED" w:rsidRPr="001F20DD" w:rsidRDefault="00792CED" w:rsidP="000203B3">
            <w:pPr>
              <w:rPr>
                <w:b/>
              </w:rPr>
            </w:pPr>
            <w:r>
              <w:rPr>
                <w:b/>
              </w:rPr>
              <w:t>UFN</w:t>
            </w:r>
          </w:p>
        </w:tc>
      </w:tr>
      <w:tr w:rsidR="00792CED" w14:paraId="1F9EDF03" w14:textId="77777777" w:rsidTr="00792CED">
        <w:tc>
          <w:tcPr>
            <w:tcW w:w="497" w:type="dxa"/>
            <w:shd w:val="clear" w:color="auto" w:fill="auto"/>
          </w:tcPr>
          <w:p w14:paraId="7D9E29FA" w14:textId="77777777" w:rsidR="00792CED" w:rsidRDefault="00792CED" w:rsidP="000203B3">
            <w:r>
              <w:rPr>
                <w:rFonts w:hint="cs"/>
              </w:rPr>
              <w:t>1</w:t>
            </w:r>
          </w:p>
        </w:tc>
        <w:tc>
          <w:tcPr>
            <w:tcW w:w="8287" w:type="dxa"/>
            <w:shd w:val="clear" w:color="auto" w:fill="auto"/>
          </w:tcPr>
          <w:p w14:paraId="37BD4924" w14:textId="3624DB8B" w:rsidR="00792CED" w:rsidRDefault="00792CED" w:rsidP="000203B3">
            <w:r>
              <w:t>FR-G-BIB-009</w:t>
            </w:r>
          </w:p>
        </w:tc>
      </w:tr>
    </w:tbl>
    <w:p w14:paraId="2CDE2EAA" w14:textId="77777777" w:rsidR="00502D89" w:rsidRDefault="00502D89" w:rsidP="00502D89"/>
    <w:p w14:paraId="61BBDC44" w14:textId="77777777" w:rsidR="00667E7A" w:rsidRDefault="00667E7A" w:rsidP="00667E7A">
      <w:pPr>
        <w:pStyle w:val="Heading4"/>
        <w:rPr>
          <w:lang w:val="en-US"/>
        </w:rPr>
      </w:pPr>
      <w:r>
        <w:rPr>
          <w:lang w:val="en-US"/>
        </w:rPr>
        <w:t xml:space="preserve">High-Level </w:t>
      </w:r>
      <w:r w:rsidRPr="00707026">
        <w:rPr>
          <w:lang w:val="en-US"/>
        </w:rPr>
        <w:t>Implementation</w:t>
      </w:r>
    </w:p>
    <w:p w14:paraId="7EFE16E9" w14:textId="77777777" w:rsidR="00667E7A" w:rsidRDefault="00667E7A" w:rsidP="00667E7A"/>
    <w:p w14:paraId="74C1E34D" w14:textId="77777777" w:rsidR="00667E7A" w:rsidRDefault="00667E7A" w:rsidP="00667E7A">
      <w:r>
        <w:rPr>
          <w:rFonts w:hint="cs"/>
        </w:rPr>
        <w:t>B</w:t>
      </w:r>
      <w:r>
        <w:t>elow is the high-level design and approach of the implementation.</w:t>
      </w:r>
    </w:p>
    <w:p w14:paraId="4D39E826" w14:textId="77777777" w:rsidR="00667E7A" w:rsidRPr="00707026" w:rsidRDefault="00667E7A" w:rsidP="00667E7A"/>
    <w:p w14:paraId="6148140F" w14:textId="63515224" w:rsidR="000A4DFC" w:rsidRDefault="000A4DFC" w:rsidP="002B355F">
      <w:pPr>
        <w:pStyle w:val="ListParagraph"/>
        <w:numPr>
          <w:ilvl w:val="0"/>
          <w:numId w:val="17"/>
        </w:numPr>
      </w:pPr>
      <w:r>
        <w:t xml:space="preserve">To support the Remittance </w:t>
      </w:r>
      <w:ins w:id="346" w:author="Peter Tam" w:date="2021-06-15T15:04:00Z">
        <w:r w:rsidR="000A4B4C">
          <w:t xml:space="preserve">and Load Payment </w:t>
        </w:r>
      </w:ins>
      <w:r>
        <w:t>for e-Advice</w:t>
      </w:r>
    </w:p>
    <w:p w14:paraId="529ED18C" w14:textId="72DA48A8" w:rsidR="000A4DFC" w:rsidRDefault="000A4DFC" w:rsidP="002B355F">
      <w:pPr>
        <w:pStyle w:val="ListParagraph"/>
        <w:numPr>
          <w:ilvl w:val="0"/>
          <w:numId w:val="17"/>
        </w:numPr>
      </w:pPr>
      <w:r>
        <w:t xml:space="preserve">To include the Remittance </w:t>
      </w:r>
      <w:ins w:id="347" w:author="Peter Tam" w:date="2021-06-15T15:04:00Z">
        <w:r w:rsidR="000A4B4C">
          <w:t xml:space="preserve">and Load Payment </w:t>
        </w:r>
      </w:ins>
      <w:r>
        <w:t>option</w:t>
      </w:r>
      <w:ins w:id="348" w:author="Peter Tam" w:date="2021-06-15T15:04:00Z">
        <w:r w:rsidR="000A4B4C">
          <w:t>s</w:t>
        </w:r>
      </w:ins>
      <w:r>
        <w:t xml:space="preserve"> for viewing e-Advice and </w:t>
      </w:r>
      <w:r w:rsidR="00060AEF">
        <w:t>Maintenance</w:t>
      </w:r>
    </w:p>
    <w:p w14:paraId="418BD84A" w14:textId="4686647F" w:rsidR="00667E7A" w:rsidRDefault="000A4DFC" w:rsidP="002B355F">
      <w:pPr>
        <w:pStyle w:val="ListParagraph"/>
        <w:numPr>
          <w:ilvl w:val="0"/>
          <w:numId w:val="17"/>
        </w:numPr>
      </w:pPr>
      <w:r>
        <w:t>A bank-wide requirement and should also be applied to Personal Internet Banking (PIB)</w:t>
      </w:r>
    </w:p>
    <w:p w14:paraId="39D2EB1E" w14:textId="42C86833" w:rsidR="00C275B7" w:rsidRDefault="00CB736B" w:rsidP="002B355F">
      <w:pPr>
        <w:pStyle w:val="ListParagraph"/>
        <w:numPr>
          <w:ilvl w:val="0"/>
          <w:numId w:val="17"/>
        </w:numPr>
      </w:pPr>
      <w:r>
        <w:t>For viewing e-Advice function, a</w:t>
      </w:r>
      <w:r w:rsidR="00C275B7">
        <w:t xml:space="preserve"> new code for Remittance shall be added to TBL_PARAM as follows:</w:t>
      </w:r>
    </w:p>
    <w:tbl>
      <w:tblPr>
        <w:tblStyle w:val="TableGrid"/>
        <w:tblW w:w="0" w:type="auto"/>
        <w:tblInd w:w="720" w:type="dxa"/>
        <w:tblLook w:val="04A0" w:firstRow="1" w:lastRow="0" w:firstColumn="1" w:lastColumn="0" w:noHBand="0" w:noVBand="1"/>
      </w:tblPr>
      <w:tblGrid>
        <w:gridCol w:w="2525"/>
        <w:gridCol w:w="1063"/>
        <w:gridCol w:w="1535"/>
        <w:gridCol w:w="1389"/>
        <w:gridCol w:w="1398"/>
      </w:tblGrid>
      <w:tr w:rsidR="00C275B7" w14:paraId="715D86FC" w14:textId="77777777" w:rsidTr="00C275B7">
        <w:tc>
          <w:tcPr>
            <w:tcW w:w="1726" w:type="dxa"/>
            <w:shd w:val="clear" w:color="auto" w:fill="F2F2F2" w:themeFill="background1" w:themeFillShade="F2"/>
          </w:tcPr>
          <w:p w14:paraId="72C8614E" w14:textId="2845AC97" w:rsidR="00C275B7" w:rsidRPr="00C275B7" w:rsidRDefault="00C275B7" w:rsidP="00C275B7">
            <w:pPr>
              <w:pStyle w:val="ListParagraph"/>
              <w:ind w:left="0"/>
              <w:rPr>
                <w:b/>
                <w:bCs/>
              </w:rPr>
            </w:pPr>
            <w:r w:rsidRPr="00C275B7">
              <w:rPr>
                <w:b/>
                <w:bCs/>
              </w:rPr>
              <w:t>PARAMCATCD</w:t>
            </w:r>
          </w:p>
        </w:tc>
        <w:tc>
          <w:tcPr>
            <w:tcW w:w="1726" w:type="dxa"/>
            <w:shd w:val="clear" w:color="auto" w:fill="F2F2F2" w:themeFill="background1" w:themeFillShade="F2"/>
          </w:tcPr>
          <w:p w14:paraId="0C49D26B" w14:textId="18E6153E" w:rsidR="00C275B7" w:rsidRPr="00C275B7" w:rsidRDefault="00C275B7" w:rsidP="00C275B7">
            <w:pPr>
              <w:pStyle w:val="ListParagraph"/>
              <w:ind w:left="0"/>
              <w:rPr>
                <w:b/>
                <w:bCs/>
              </w:rPr>
            </w:pPr>
            <w:r w:rsidRPr="00C275B7">
              <w:rPr>
                <w:b/>
                <w:bCs/>
              </w:rPr>
              <w:t>CD</w:t>
            </w:r>
          </w:p>
        </w:tc>
        <w:tc>
          <w:tcPr>
            <w:tcW w:w="1726" w:type="dxa"/>
            <w:shd w:val="clear" w:color="auto" w:fill="F2F2F2" w:themeFill="background1" w:themeFillShade="F2"/>
          </w:tcPr>
          <w:p w14:paraId="071A07B3" w14:textId="313D2354" w:rsidR="00C275B7" w:rsidRPr="00C275B7" w:rsidRDefault="00C275B7" w:rsidP="00C275B7">
            <w:pPr>
              <w:pStyle w:val="ListParagraph"/>
              <w:ind w:left="0"/>
              <w:rPr>
                <w:b/>
                <w:bCs/>
              </w:rPr>
            </w:pPr>
            <w:r w:rsidRPr="00C275B7">
              <w:rPr>
                <w:b/>
                <w:bCs/>
              </w:rPr>
              <w:t>ENGDESC</w:t>
            </w:r>
          </w:p>
        </w:tc>
        <w:tc>
          <w:tcPr>
            <w:tcW w:w="1726" w:type="dxa"/>
            <w:shd w:val="clear" w:color="auto" w:fill="F2F2F2" w:themeFill="background1" w:themeFillShade="F2"/>
          </w:tcPr>
          <w:p w14:paraId="0CA613AE" w14:textId="78B4480A" w:rsidR="00C275B7" w:rsidRPr="00C275B7" w:rsidRDefault="00C275B7" w:rsidP="00C275B7">
            <w:pPr>
              <w:pStyle w:val="ListParagraph"/>
              <w:ind w:left="0"/>
              <w:rPr>
                <w:b/>
                <w:bCs/>
              </w:rPr>
            </w:pPr>
            <w:r w:rsidRPr="00C275B7">
              <w:rPr>
                <w:b/>
                <w:bCs/>
              </w:rPr>
              <w:t>TCDESC</w:t>
            </w:r>
          </w:p>
        </w:tc>
        <w:tc>
          <w:tcPr>
            <w:tcW w:w="1726" w:type="dxa"/>
            <w:shd w:val="clear" w:color="auto" w:fill="F2F2F2" w:themeFill="background1" w:themeFillShade="F2"/>
          </w:tcPr>
          <w:p w14:paraId="5A4DAFC9" w14:textId="5BD95384" w:rsidR="00C275B7" w:rsidRPr="00C275B7" w:rsidRDefault="00C275B7" w:rsidP="00C275B7">
            <w:pPr>
              <w:pStyle w:val="ListParagraph"/>
              <w:ind w:left="0"/>
              <w:rPr>
                <w:b/>
                <w:bCs/>
              </w:rPr>
            </w:pPr>
            <w:r w:rsidRPr="00C275B7">
              <w:rPr>
                <w:b/>
                <w:bCs/>
              </w:rPr>
              <w:t>SCDESC</w:t>
            </w:r>
          </w:p>
        </w:tc>
      </w:tr>
      <w:tr w:rsidR="00C275B7" w14:paraId="2C39CBA8" w14:textId="77777777" w:rsidTr="00C275B7">
        <w:tc>
          <w:tcPr>
            <w:tcW w:w="1726" w:type="dxa"/>
          </w:tcPr>
          <w:p w14:paraId="780C57B7" w14:textId="695B490B" w:rsidR="00C275B7" w:rsidRDefault="00C275B7" w:rsidP="00C275B7">
            <w:pPr>
              <w:pStyle w:val="ListParagraph"/>
              <w:ind w:left="0"/>
            </w:pPr>
            <w:r>
              <w:t>AVQ_PRODUCT_CD</w:t>
            </w:r>
          </w:p>
        </w:tc>
        <w:tc>
          <w:tcPr>
            <w:tcW w:w="1726" w:type="dxa"/>
          </w:tcPr>
          <w:p w14:paraId="0C8E060A" w14:textId="4840BC2E" w:rsidR="00C275B7" w:rsidRDefault="00C275B7" w:rsidP="00C275B7">
            <w:pPr>
              <w:pStyle w:val="ListParagraph"/>
              <w:ind w:left="0"/>
            </w:pPr>
            <w:r>
              <w:t>TBC</w:t>
            </w:r>
          </w:p>
        </w:tc>
        <w:tc>
          <w:tcPr>
            <w:tcW w:w="1726" w:type="dxa"/>
          </w:tcPr>
          <w:p w14:paraId="3F8A592B" w14:textId="2937A9C1" w:rsidR="00C275B7" w:rsidRDefault="00C275B7" w:rsidP="00C275B7">
            <w:pPr>
              <w:pStyle w:val="ListParagraph"/>
              <w:ind w:left="0"/>
            </w:pPr>
            <w:r>
              <w:t>Remittance</w:t>
            </w:r>
          </w:p>
        </w:tc>
        <w:tc>
          <w:tcPr>
            <w:tcW w:w="1726" w:type="dxa"/>
          </w:tcPr>
          <w:p w14:paraId="398B8E8E" w14:textId="78FB0C90" w:rsidR="00C275B7" w:rsidRDefault="00C275B7" w:rsidP="00C275B7">
            <w:pPr>
              <w:pStyle w:val="ListParagraph"/>
              <w:ind w:left="0"/>
              <w:rPr>
                <w:lang w:val="x-none"/>
              </w:rPr>
            </w:pPr>
            <w:r>
              <w:rPr>
                <w:lang w:val="x-none"/>
              </w:rPr>
              <w:t>匯款</w:t>
            </w:r>
          </w:p>
        </w:tc>
        <w:tc>
          <w:tcPr>
            <w:tcW w:w="1726" w:type="dxa"/>
          </w:tcPr>
          <w:p w14:paraId="39E89F73" w14:textId="7D72EE5E" w:rsidR="00C275B7" w:rsidRDefault="00C275B7" w:rsidP="00C275B7">
            <w:pPr>
              <w:pStyle w:val="ListParagraph"/>
              <w:ind w:left="0"/>
            </w:pPr>
            <w:r w:rsidRPr="00C275B7">
              <w:rPr>
                <w:rFonts w:hint="eastAsia"/>
              </w:rPr>
              <w:t>汇款</w:t>
            </w:r>
          </w:p>
        </w:tc>
      </w:tr>
    </w:tbl>
    <w:p w14:paraId="5F5D5460" w14:textId="65AC48EC" w:rsidR="00CB736B" w:rsidRDefault="00CB736B" w:rsidP="002B355F">
      <w:pPr>
        <w:pStyle w:val="ListParagraph"/>
        <w:numPr>
          <w:ilvl w:val="0"/>
          <w:numId w:val="17"/>
        </w:numPr>
      </w:pPr>
      <w:r>
        <w:t>For Maintenance, a new code for Remittance shall be added to TBL_ESTMT_TYPE as follows:</w:t>
      </w:r>
    </w:p>
    <w:tbl>
      <w:tblPr>
        <w:tblStyle w:val="TableGrid"/>
        <w:tblW w:w="0" w:type="auto"/>
        <w:tblInd w:w="720" w:type="dxa"/>
        <w:tblLook w:val="04A0" w:firstRow="1" w:lastRow="0" w:firstColumn="1" w:lastColumn="0" w:noHBand="0" w:noVBand="1"/>
      </w:tblPr>
      <w:tblGrid>
        <w:gridCol w:w="1389"/>
        <w:gridCol w:w="1655"/>
        <w:gridCol w:w="1664"/>
        <w:gridCol w:w="1599"/>
        <w:gridCol w:w="1603"/>
      </w:tblGrid>
      <w:tr w:rsidR="00CB736B" w:rsidRPr="00C275B7" w14:paraId="78BB026D" w14:textId="77777777" w:rsidTr="00CB736B">
        <w:tc>
          <w:tcPr>
            <w:tcW w:w="1389" w:type="dxa"/>
            <w:shd w:val="clear" w:color="auto" w:fill="F2F2F2" w:themeFill="background1" w:themeFillShade="F2"/>
          </w:tcPr>
          <w:p w14:paraId="20AB1658" w14:textId="0D14B281" w:rsidR="00CB736B" w:rsidRPr="00C275B7" w:rsidRDefault="00CB736B" w:rsidP="003B7226">
            <w:pPr>
              <w:pStyle w:val="ListParagraph"/>
              <w:ind w:left="0"/>
              <w:rPr>
                <w:b/>
                <w:bCs/>
              </w:rPr>
            </w:pPr>
            <w:r>
              <w:rPr>
                <w:b/>
                <w:bCs/>
              </w:rPr>
              <w:t>CD</w:t>
            </w:r>
          </w:p>
        </w:tc>
        <w:tc>
          <w:tcPr>
            <w:tcW w:w="1655" w:type="dxa"/>
            <w:shd w:val="clear" w:color="auto" w:fill="F2F2F2" w:themeFill="background1" w:themeFillShade="F2"/>
          </w:tcPr>
          <w:p w14:paraId="5E84EBEF" w14:textId="3518679F" w:rsidR="00CB736B" w:rsidRPr="00C275B7" w:rsidRDefault="00CB736B" w:rsidP="003B7226">
            <w:pPr>
              <w:pStyle w:val="ListParagraph"/>
              <w:ind w:left="0"/>
              <w:rPr>
                <w:b/>
                <w:bCs/>
              </w:rPr>
            </w:pPr>
            <w:r>
              <w:rPr>
                <w:b/>
                <w:bCs/>
              </w:rPr>
              <w:t>DOC_TYPE</w:t>
            </w:r>
          </w:p>
        </w:tc>
        <w:tc>
          <w:tcPr>
            <w:tcW w:w="1664" w:type="dxa"/>
            <w:shd w:val="clear" w:color="auto" w:fill="F2F2F2" w:themeFill="background1" w:themeFillShade="F2"/>
          </w:tcPr>
          <w:p w14:paraId="2C5C11FB" w14:textId="62A380AB" w:rsidR="00CB736B" w:rsidRPr="00C275B7" w:rsidRDefault="00CB736B" w:rsidP="003B7226">
            <w:pPr>
              <w:pStyle w:val="ListParagraph"/>
              <w:ind w:left="0"/>
              <w:rPr>
                <w:b/>
                <w:bCs/>
              </w:rPr>
            </w:pPr>
            <w:r w:rsidRPr="00C275B7">
              <w:rPr>
                <w:b/>
                <w:bCs/>
              </w:rPr>
              <w:t>ENG</w:t>
            </w:r>
            <w:r>
              <w:rPr>
                <w:b/>
                <w:bCs/>
              </w:rPr>
              <w:t>_</w:t>
            </w:r>
            <w:r w:rsidRPr="00C275B7">
              <w:rPr>
                <w:b/>
                <w:bCs/>
              </w:rPr>
              <w:t>D</w:t>
            </w:r>
            <w:r>
              <w:rPr>
                <w:b/>
                <w:bCs/>
              </w:rPr>
              <w:t>SCP</w:t>
            </w:r>
          </w:p>
        </w:tc>
        <w:tc>
          <w:tcPr>
            <w:tcW w:w="1599" w:type="dxa"/>
            <w:shd w:val="clear" w:color="auto" w:fill="F2F2F2" w:themeFill="background1" w:themeFillShade="F2"/>
          </w:tcPr>
          <w:p w14:paraId="632AA213" w14:textId="564D415B" w:rsidR="00CB736B" w:rsidRPr="00C275B7" w:rsidRDefault="00CB736B" w:rsidP="003B7226">
            <w:pPr>
              <w:pStyle w:val="ListParagraph"/>
              <w:ind w:left="0"/>
              <w:rPr>
                <w:b/>
                <w:bCs/>
              </w:rPr>
            </w:pPr>
            <w:r w:rsidRPr="00C275B7">
              <w:rPr>
                <w:b/>
                <w:bCs/>
              </w:rPr>
              <w:t>TC</w:t>
            </w:r>
            <w:r>
              <w:rPr>
                <w:b/>
                <w:bCs/>
              </w:rPr>
              <w:t>_</w:t>
            </w:r>
            <w:r w:rsidRPr="00C275B7">
              <w:rPr>
                <w:b/>
                <w:bCs/>
              </w:rPr>
              <w:t>D</w:t>
            </w:r>
            <w:r>
              <w:rPr>
                <w:b/>
                <w:bCs/>
              </w:rPr>
              <w:t>SCP</w:t>
            </w:r>
          </w:p>
        </w:tc>
        <w:tc>
          <w:tcPr>
            <w:tcW w:w="1603" w:type="dxa"/>
            <w:shd w:val="clear" w:color="auto" w:fill="F2F2F2" w:themeFill="background1" w:themeFillShade="F2"/>
          </w:tcPr>
          <w:p w14:paraId="75988F36" w14:textId="3CEB316D" w:rsidR="00CB736B" w:rsidRPr="00C275B7" w:rsidRDefault="00CB736B" w:rsidP="003B7226">
            <w:pPr>
              <w:pStyle w:val="ListParagraph"/>
              <w:ind w:left="0"/>
              <w:rPr>
                <w:b/>
                <w:bCs/>
              </w:rPr>
            </w:pPr>
            <w:r w:rsidRPr="00C275B7">
              <w:rPr>
                <w:b/>
                <w:bCs/>
              </w:rPr>
              <w:t>SC</w:t>
            </w:r>
            <w:r>
              <w:rPr>
                <w:b/>
                <w:bCs/>
              </w:rPr>
              <w:t>_DSCP</w:t>
            </w:r>
          </w:p>
        </w:tc>
      </w:tr>
      <w:tr w:rsidR="00CB736B" w14:paraId="5BEEBFBA" w14:textId="77777777" w:rsidTr="00CB736B">
        <w:tc>
          <w:tcPr>
            <w:tcW w:w="1389" w:type="dxa"/>
          </w:tcPr>
          <w:p w14:paraId="3958FA85" w14:textId="20C5677C" w:rsidR="00CB736B" w:rsidRDefault="00CB736B" w:rsidP="003B7226">
            <w:pPr>
              <w:pStyle w:val="ListParagraph"/>
              <w:ind w:left="0"/>
            </w:pPr>
            <w:r>
              <w:t>TBC</w:t>
            </w:r>
          </w:p>
        </w:tc>
        <w:tc>
          <w:tcPr>
            <w:tcW w:w="1655" w:type="dxa"/>
          </w:tcPr>
          <w:p w14:paraId="258FA1F3" w14:textId="3EE265BC" w:rsidR="00CB736B" w:rsidRDefault="00CB736B" w:rsidP="003B7226">
            <w:pPr>
              <w:pStyle w:val="ListParagraph"/>
              <w:ind w:left="0"/>
            </w:pPr>
            <w:r>
              <w:t>M</w:t>
            </w:r>
          </w:p>
        </w:tc>
        <w:tc>
          <w:tcPr>
            <w:tcW w:w="1664" w:type="dxa"/>
          </w:tcPr>
          <w:p w14:paraId="1244B4C2" w14:textId="77777777" w:rsidR="00CB736B" w:rsidRDefault="00CB736B" w:rsidP="003B7226">
            <w:pPr>
              <w:pStyle w:val="ListParagraph"/>
              <w:ind w:left="0"/>
            </w:pPr>
            <w:r>
              <w:t>Remittance</w:t>
            </w:r>
          </w:p>
        </w:tc>
        <w:tc>
          <w:tcPr>
            <w:tcW w:w="1599" w:type="dxa"/>
          </w:tcPr>
          <w:p w14:paraId="70D722E8" w14:textId="77777777" w:rsidR="00CB736B" w:rsidRDefault="00CB736B" w:rsidP="003B7226">
            <w:pPr>
              <w:pStyle w:val="ListParagraph"/>
              <w:ind w:left="0"/>
              <w:rPr>
                <w:lang w:val="x-none"/>
              </w:rPr>
            </w:pPr>
            <w:r>
              <w:rPr>
                <w:lang w:val="x-none"/>
              </w:rPr>
              <w:t>匯款</w:t>
            </w:r>
          </w:p>
        </w:tc>
        <w:tc>
          <w:tcPr>
            <w:tcW w:w="1603" w:type="dxa"/>
          </w:tcPr>
          <w:p w14:paraId="08631379" w14:textId="77777777" w:rsidR="00CB736B" w:rsidRDefault="00CB736B" w:rsidP="003B7226">
            <w:pPr>
              <w:pStyle w:val="ListParagraph"/>
              <w:ind w:left="0"/>
            </w:pPr>
            <w:r w:rsidRPr="00C275B7">
              <w:rPr>
                <w:rFonts w:hint="eastAsia"/>
              </w:rPr>
              <w:t>汇款</w:t>
            </w:r>
          </w:p>
        </w:tc>
      </w:tr>
      <w:tr w:rsidR="00CB736B" w14:paraId="0CA37F41" w14:textId="77777777" w:rsidTr="00CB736B">
        <w:tc>
          <w:tcPr>
            <w:tcW w:w="1389" w:type="dxa"/>
          </w:tcPr>
          <w:p w14:paraId="426D87BF" w14:textId="55FBE425" w:rsidR="00CB736B" w:rsidRDefault="00CB736B" w:rsidP="00CB736B">
            <w:pPr>
              <w:pStyle w:val="ListParagraph"/>
              <w:ind w:left="0"/>
            </w:pPr>
            <w:r>
              <w:t>TBC</w:t>
            </w:r>
          </w:p>
        </w:tc>
        <w:tc>
          <w:tcPr>
            <w:tcW w:w="1655" w:type="dxa"/>
          </w:tcPr>
          <w:p w14:paraId="7EFD80DA" w14:textId="5842AF88" w:rsidR="00CB736B" w:rsidRDefault="00CB736B" w:rsidP="00CB736B">
            <w:pPr>
              <w:pStyle w:val="ListParagraph"/>
              <w:ind w:left="0"/>
            </w:pPr>
            <w:r>
              <w:t>N/A or blank</w:t>
            </w:r>
          </w:p>
        </w:tc>
        <w:tc>
          <w:tcPr>
            <w:tcW w:w="1664" w:type="dxa"/>
          </w:tcPr>
          <w:p w14:paraId="5E452806" w14:textId="5573F174" w:rsidR="00CB736B" w:rsidRDefault="00CB736B" w:rsidP="00CB736B">
            <w:pPr>
              <w:pStyle w:val="ListParagraph"/>
              <w:ind w:left="0"/>
            </w:pPr>
            <w:r>
              <w:t>Remittance</w:t>
            </w:r>
          </w:p>
        </w:tc>
        <w:tc>
          <w:tcPr>
            <w:tcW w:w="1599" w:type="dxa"/>
          </w:tcPr>
          <w:p w14:paraId="1E1D5FB3" w14:textId="7AD614D0" w:rsidR="00CB736B" w:rsidRDefault="00CB736B" w:rsidP="00CB736B">
            <w:pPr>
              <w:pStyle w:val="ListParagraph"/>
              <w:ind w:left="0"/>
              <w:rPr>
                <w:lang w:val="x-none"/>
              </w:rPr>
            </w:pPr>
            <w:r>
              <w:rPr>
                <w:lang w:val="x-none"/>
              </w:rPr>
              <w:t>匯款</w:t>
            </w:r>
          </w:p>
        </w:tc>
        <w:tc>
          <w:tcPr>
            <w:tcW w:w="1603" w:type="dxa"/>
          </w:tcPr>
          <w:p w14:paraId="67ED109F" w14:textId="01E97517" w:rsidR="00CB736B" w:rsidRPr="00C275B7" w:rsidRDefault="00CB736B" w:rsidP="00CB736B">
            <w:pPr>
              <w:pStyle w:val="ListParagraph"/>
              <w:ind w:left="0"/>
            </w:pPr>
            <w:r w:rsidRPr="00C275B7">
              <w:rPr>
                <w:rFonts w:hint="eastAsia"/>
              </w:rPr>
              <w:t>汇款</w:t>
            </w:r>
          </w:p>
        </w:tc>
      </w:tr>
    </w:tbl>
    <w:p w14:paraId="1CFF09D8" w14:textId="57151898" w:rsidR="00F91D6B" w:rsidRDefault="00F91D6B" w:rsidP="002B355F">
      <w:pPr>
        <w:pStyle w:val="ListParagraph"/>
        <w:numPr>
          <w:ilvl w:val="0"/>
          <w:numId w:val="17"/>
        </w:numPr>
      </w:pPr>
      <w:r>
        <w:t>Apply the above changes to BO application</w:t>
      </w:r>
    </w:p>
    <w:p w14:paraId="7E2A245E" w14:textId="77777777" w:rsidR="00667E7A" w:rsidRDefault="00667E7A">
      <w:pPr>
        <w:suppressAutoHyphens w:val="0"/>
        <w:rPr>
          <w:iCs/>
        </w:rPr>
      </w:pPr>
    </w:p>
    <w:p w14:paraId="31C225C8" w14:textId="77777777" w:rsidR="00667E7A" w:rsidRDefault="00667E7A" w:rsidP="00667E7A">
      <w:pPr>
        <w:pStyle w:val="Heading4"/>
        <w:rPr>
          <w:lang w:val="en-US"/>
        </w:rPr>
      </w:pPr>
      <w:r>
        <w:rPr>
          <w:lang w:val="en-US"/>
        </w:rPr>
        <w:t>Screen Flow Diagram</w:t>
      </w:r>
    </w:p>
    <w:p w14:paraId="00303869" w14:textId="18103DCF" w:rsidR="00667E7A" w:rsidRDefault="00667E7A" w:rsidP="00667E7A"/>
    <w:p w14:paraId="421FE220" w14:textId="68D8ACA5" w:rsidR="00667E7A" w:rsidRPr="0039327E" w:rsidRDefault="00D058F7" w:rsidP="00667E7A">
      <w:r>
        <w:t>AS-IS.</w:t>
      </w:r>
    </w:p>
    <w:p w14:paraId="54F0C3F3" w14:textId="77777777" w:rsidR="00667E7A" w:rsidRDefault="00667E7A" w:rsidP="00667E7A">
      <w:pPr>
        <w:suppressAutoHyphens w:val="0"/>
        <w:rPr>
          <w:iCs/>
        </w:rPr>
      </w:pPr>
    </w:p>
    <w:p w14:paraId="339A16C6" w14:textId="77777777" w:rsidR="00667E7A" w:rsidRDefault="00667E7A" w:rsidP="00667E7A">
      <w:pPr>
        <w:pStyle w:val="Heading4"/>
        <w:rPr>
          <w:lang w:val="en-US"/>
        </w:rPr>
      </w:pPr>
      <w:r>
        <w:rPr>
          <w:lang w:val="en-US"/>
        </w:rPr>
        <w:lastRenderedPageBreak/>
        <w:t>Screen (Reference)</w:t>
      </w:r>
    </w:p>
    <w:p w14:paraId="39687575" w14:textId="65E38E64" w:rsidR="00667E7A" w:rsidRDefault="00667E7A" w:rsidP="00667E7A">
      <w:pPr>
        <w:keepNext/>
      </w:pPr>
      <w:del w:id="349" w:author="Peter Tam" w:date="2021-06-15T15:05:00Z">
        <w:r w:rsidDel="000A4B4C">
          <w:rPr>
            <w:noProof/>
            <w:lang w:eastAsia="zh-CN"/>
          </w:rPr>
          <w:drawing>
            <wp:inline distT="0" distB="0" distL="0" distR="0" wp14:anchorId="6759EF26" wp14:editId="3BCD0618">
              <wp:extent cx="5486400" cy="4968724"/>
              <wp:effectExtent l="12700" t="12700" r="12700" b="1016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44"/>
                      <a:stretch>
                        <a:fillRect/>
                      </a:stretch>
                    </pic:blipFill>
                    <pic:spPr>
                      <a:xfrm>
                        <a:off x="0" y="0"/>
                        <a:ext cx="5486400" cy="4968724"/>
                      </a:xfrm>
                      <a:prstGeom prst="rect">
                        <a:avLst/>
                      </a:prstGeom>
                      <a:ln>
                        <a:solidFill>
                          <a:schemeClr val="accent1"/>
                        </a:solidFill>
                      </a:ln>
                    </pic:spPr>
                  </pic:pic>
                </a:graphicData>
              </a:graphic>
            </wp:inline>
          </w:drawing>
        </w:r>
      </w:del>
      <w:ins w:id="350" w:author="Peter Tam" w:date="2021-06-15T15:05:00Z">
        <w:r w:rsidR="000A4B4C" w:rsidRPr="000A4B4C">
          <w:drawing>
            <wp:inline distT="0" distB="0" distL="0" distR="0" wp14:anchorId="65DA71C9" wp14:editId="3D2B037A">
              <wp:extent cx="5486400" cy="506031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5"/>
                      <a:stretch>
                        <a:fillRect/>
                      </a:stretch>
                    </pic:blipFill>
                    <pic:spPr>
                      <a:xfrm>
                        <a:off x="0" y="0"/>
                        <a:ext cx="5486400" cy="5060315"/>
                      </a:xfrm>
                      <a:prstGeom prst="rect">
                        <a:avLst/>
                      </a:prstGeom>
                    </pic:spPr>
                  </pic:pic>
                </a:graphicData>
              </a:graphic>
            </wp:inline>
          </w:drawing>
        </w:r>
      </w:ins>
    </w:p>
    <w:p w14:paraId="5A39880E" w14:textId="2420B688" w:rsidR="00667E7A" w:rsidRPr="00667E7A" w:rsidRDefault="00667E7A" w:rsidP="00667E7A">
      <w:pPr>
        <w:pStyle w:val="Caption"/>
        <w:rPr>
          <w:iCs/>
          <w:lang w:val="en-US"/>
        </w:rPr>
      </w:pPr>
      <w:r>
        <w:t xml:space="preserve">Screen </w:t>
      </w:r>
      <w:r>
        <w:rPr>
          <w:noProof/>
        </w:rPr>
        <w:fldChar w:fldCharType="begin"/>
      </w:r>
      <w:r>
        <w:rPr>
          <w:noProof/>
        </w:rPr>
        <w:instrText xml:space="preserve"> STYLEREF 4 \s </w:instrText>
      </w:r>
      <w:r>
        <w:rPr>
          <w:noProof/>
        </w:rPr>
        <w:fldChar w:fldCharType="separate"/>
      </w:r>
      <w:r>
        <w:rPr>
          <w:noProof/>
        </w:rPr>
        <w:t>2.2.</w:t>
      </w:r>
      <w:r w:rsidR="0067652E">
        <w:rPr>
          <w:noProof/>
          <w:lang w:val="en-US"/>
        </w:rPr>
        <w:t>9</w:t>
      </w:r>
      <w:r>
        <w:rPr>
          <w:noProof/>
        </w:rPr>
        <w:t>.4</w:t>
      </w:r>
      <w:r>
        <w:rPr>
          <w:noProof/>
        </w:rPr>
        <w:fldChar w:fldCharType="end"/>
      </w:r>
      <w:r>
        <w:noBreakHyphen/>
      </w:r>
      <w:r>
        <w:rPr>
          <w:noProof/>
          <w:lang w:val="en-US"/>
        </w:rPr>
        <w:t>a View e-Advice</w:t>
      </w:r>
    </w:p>
    <w:p w14:paraId="0AE35837" w14:textId="77777777" w:rsidR="00667E7A" w:rsidRDefault="00667E7A" w:rsidP="00667E7A">
      <w:pPr>
        <w:keepNext/>
      </w:pPr>
    </w:p>
    <w:p w14:paraId="0E3FEC7E" w14:textId="77777777" w:rsidR="000A4B4C" w:rsidRDefault="004C33AD" w:rsidP="004C33AD">
      <w:pPr>
        <w:keepNext/>
        <w:rPr>
          <w:ins w:id="351" w:author="Peter Tam" w:date="2021-06-15T15:03:00Z"/>
        </w:rPr>
      </w:pPr>
      <w:r>
        <w:t xml:space="preserve">Remarks: </w:t>
      </w:r>
    </w:p>
    <w:p w14:paraId="7440B400" w14:textId="5E5BE9F5" w:rsidR="000A4B4C" w:rsidRDefault="004C33AD" w:rsidP="000A4B4C">
      <w:pPr>
        <w:pStyle w:val="ListParagraph"/>
        <w:keepNext/>
        <w:numPr>
          <w:ilvl w:val="0"/>
          <w:numId w:val="31"/>
        </w:numPr>
        <w:rPr>
          <w:ins w:id="352" w:author="Peter Tam" w:date="2021-06-15T15:03:00Z"/>
        </w:rPr>
      </w:pPr>
      <w:r>
        <w:t xml:space="preserve">Remittance </w:t>
      </w:r>
      <w:ins w:id="353" w:author="Peter Tam" w:date="2021-06-15T15:05:00Z">
        <w:r w:rsidR="000A4B4C">
          <w:t xml:space="preserve">and Loan Payment </w:t>
        </w:r>
      </w:ins>
      <w:r>
        <w:t>shall be added on the Product Type for selection</w:t>
      </w:r>
    </w:p>
    <w:p w14:paraId="41211B8B" w14:textId="77777777" w:rsidR="000A4B4C" w:rsidRDefault="000A4B4C" w:rsidP="000A4B4C">
      <w:pPr>
        <w:pStyle w:val="ListParagraph"/>
        <w:keepNext/>
        <w:pPrChange w:id="354" w:author="Peter Tam" w:date="2021-06-15T15:05:00Z">
          <w:pPr>
            <w:keepNext/>
          </w:pPr>
        </w:pPrChange>
      </w:pPr>
    </w:p>
    <w:p w14:paraId="392E2FB3" w14:textId="5414463B" w:rsidR="00667E7A" w:rsidRDefault="00667E7A">
      <w:pPr>
        <w:suppressAutoHyphens w:val="0"/>
        <w:rPr>
          <w:rFonts w:cs="Times New Roman"/>
          <w:b/>
          <w:bCs/>
          <w:iCs/>
          <w:sz w:val="26"/>
          <w:szCs w:val="26"/>
          <w:lang w:val="x-none"/>
        </w:rPr>
      </w:pPr>
      <w:r>
        <w:rPr>
          <w:rFonts w:cs="Times New Roman"/>
          <w:b/>
          <w:bCs/>
          <w:iCs/>
          <w:sz w:val="26"/>
          <w:szCs w:val="26"/>
          <w:lang w:val="x-none"/>
        </w:rPr>
        <w:br w:type="page"/>
      </w:r>
    </w:p>
    <w:p w14:paraId="28D72352" w14:textId="77777777" w:rsidR="00667E7A" w:rsidRDefault="00667E7A">
      <w:pPr>
        <w:suppressAutoHyphens w:val="0"/>
        <w:rPr>
          <w:rFonts w:cs="Times New Roman"/>
          <w:b/>
          <w:bCs/>
          <w:iCs/>
          <w:sz w:val="26"/>
          <w:szCs w:val="26"/>
          <w:lang w:val="x-none"/>
        </w:rPr>
      </w:pPr>
    </w:p>
    <w:p w14:paraId="1603C1A2" w14:textId="600FB9E2" w:rsidR="00667E7A" w:rsidRDefault="00667E7A">
      <w:pPr>
        <w:suppressAutoHyphens w:val="0"/>
        <w:rPr>
          <w:rFonts w:cs="Times New Roman"/>
          <w:b/>
          <w:bCs/>
          <w:iCs/>
          <w:sz w:val="26"/>
          <w:szCs w:val="26"/>
          <w:lang w:val="x-none"/>
        </w:rPr>
      </w:pPr>
      <w:r>
        <w:rPr>
          <w:noProof/>
          <w:lang w:eastAsia="zh-CN"/>
        </w:rPr>
        <w:drawing>
          <wp:inline distT="0" distB="0" distL="0" distR="0" wp14:anchorId="0347555B" wp14:editId="492B5B06">
            <wp:extent cx="5486400" cy="2086429"/>
            <wp:effectExtent l="12700" t="12700" r="12700" b="952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46"/>
                    <a:stretch>
                      <a:fillRect/>
                    </a:stretch>
                  </pic:blipFill>
                  <pic:spPr>
                    <a:xfrm>
                      <a:off x="0" y="0"/>
                      <a:ext cx="5486400" cy="2086429"/>
                    </a:xfrm>
                    <a:prstGeom prst="rect">
                      <a:avLst/>
                    </a:prstGeom>
                    <a:ln>
                      <a:solidFill>
                        <a:schemeClr val="accent1"/>
                      </a:solidFill>
                    </a:ln>
                  </pic:spPr>
                </pic:pic>
              </a:graphicData>
            </a:graphic>
          </wp:inline>
        </w:drawing>
      </w:r>
    </w:p>
    <w:p w14:paraId="565AF7CE" w14:textId="7AE17878" w:rsidR="000A4DFC" w:rsidRDefault="000A4DFC">
      <w:pPr>
        <w:suppressAutoHyphens w:val="0"/>
        <w:rPr>
          <w:rFonts w:cs="Times New Roman"/>
          <w:b/>
          <w:bCs/>
          <w:iCs/>
          <w:sz w:val="26"/>
          <w:szCs w:val="26"/>
          <w:lang w:val="x-none"/>
        </w:rPr>
      </w:pPr>
      <w:r>
        <w:rPr>
          <w:noProof/>
          <w:lang w:eastAsia="zh-CN"/>
        </w:rPr>
        <w:drawing>
          <wp:inline distT="0" distB="0" distL="0" distR="0" wp14:anchorId="36D77D3E" wp14:editId="1B30FFC9">
            <wp:extent cx="5486400" cy="920448"/>
            <wp:effectExtent l="12700" t="12700" r="12700" b="6985"/>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47"/>
                    <a:stretch>
                      <a:fillRect/>
                    </a:stretch>
                  </pic:blipFill>
                  <pic:spPr>
                    <a:xfrm>
                      <a:off x="0" y="0"/>
                      <a:ext cx="5486400" cy="920448"/>
                    </a:xfrm>
                    <a:prstGeom prst="rect">
                      <a:avLst/>
                    </a:prstGeom>
                    <a:ln>
                      <a:solidFill>
                        <a:schemeClr val="accent1"/>
                      </a:solidFill>
                    </a:ln>
                  </pic:spPr>
                </pic:pic>
              </a:graphicData>
            </a:graphic>
          </wp:inline>
        </w:drawing>
      </w:r>
    </w:p>
    <w:p w14:paraId="4B1B4ABC" w14:textId="2DFE30DA" w:rsidR="00667E7A" w:rsidRPr="00667E7A" w:rsidRDefault="00667E7A" w:rsidP="00667E7A">
      <w:pPr>
        <w:pStyle w:val="Caption"/>
        <w:rPr>
          <w:iCs/>
          <w:lang w:val="en-US"/>
        </w:rPr>
      </w:pPr>
      <w:r>
        <w:t xml:space="preserve">Screen </w:t>
      </w:r>
      <w:r>
        <w:rPr>
          <w:noProof/>
        </w:rPr>
        <w:fldChar w:fldCharType="begin"/>
      </w:r>
      <w:r>
        <w:rPr>
          <w:noProof/>
        </w:rPr>
        <w:instrText xml:space="preserve"> STYLEREF 4 \s </w:instrText>
      </w:r>
      <w:r>
        <w:rPr>
          <w:noProof/>
        </w:rPr>
        <w:fldChar w:fldCharType="separate"/>
      </w:r>
      <w:r>
        <w:rPr>
          <w:noProof/>
        </w:rPr>
        <w:t>2.2.</w:t>
      </w:r>
      <w:r w:rsidR="0067652E">
        <w:rPr>
          <w:noProof/>
          <w:lang w:val="en-US"/>
        </w:rPr>
        <w:t>9</w:t>
      </w:r>
      <w:r>
        <w:rPr>
          <w:noProof/>
        </w:rPr>
        <w:t>.4</w:t>
      </w:r>
      <w:r>
        <w:rPr>
          <w:noProof/>
        </w:rPr>
        <w:fldChar w:fldCharType="end"/>
      </w:r>
      <w:r>
        <w:noBreakHyphen/>
      </w:r>
      <w:r>
        <w:rPr>
          <w:noProof/>
          <w:lang w:val="en-US"/>
        </w:rPr>
        <w:t>b Maintenance</w:t>
      </w:r>
    </w:p>
    <w:p w14:paraId="245A7306" w14:textId="77777777" w:rsidR="00667E7A" w:rsidRDefault="00667E7A" w:rsidP="00667E7A">
      <w:pPr>
        <w:keepNext/>
      </w:pPr>
    </w:p>
    <w:p w14:paraId="0BF09092" w14:textId="77777777" w:rsidR="00CB5480" w:rsidRDefault="004C33AD" w:rsidP="004C33AD">
      <w:pPr>
        <w:keepNext/>
        <w:rPr>
          <w:ins w:id="355" w:author="Peter Tam" w:date="2021-06-15T15:05:00Z"/>
        </w:rPr>
      </w:pPr>
      <w:r>
        <w:t xml:space="preserve">Remarks: </w:t>
      </w:r>
    </w:p>
    <w:p w14:paraId="4614CCFD" w14:textId="13208ABB" w:rsidR="004C33AD" w:rsidRDefault="004C33AD" w:rsidP="00CB5480">
      <w:pPr>
        <w:pStyle w:val="ListParagraph"/>
        <w:keepNext/>
        <w:numPr>
          <w:ilvl w:val="0"/>
          <w:numId w:val="32"/>
        </w:numPr>
        <w:pPrChange w:id="356" w:author="Peter Tam" w:date="2021-06-15T15:06:00Z">
          <w:pPr>
            <w:keepNext/>
          </w:pPr>
        </w:pPrChange>
      </w:pPr>
      <w:r>
        <w:t xml:space="preserve">Remittance </w:t>
      </w:r>
      <w:ins w:id="357" w:author="Peter Tam" w:date="2021-06-15T15:06:00Z">
        <w:r w:rsidR="00CB5480">
          <w:t xml:space="preserve">and Loan Payment </w:t>
        </w:r>
      </w:ins>
      <w:r>
        <w:t>shall be added for selection</w:t>
      </w:r>
    </w:p>
    <w:p w14:paraId="482FF2CC" w14:textId="77777777" w:rsidR="00667E7A" w:rsidRPr="00667E7A" w:rsidRDefault="00667E7A">
      <w:pPr>
        <w:suppressAutoHyphens w:val="0"/>
        <w:rPr>
          <w:rFonts w:cs="Times New Roman"/>
          <w:b/>
          <w:bCs/>
          <w:iCs/>
          <w:sz w:val="26"/>
          <w:szCs w:val="26"/>
        </w:rPr>
      </w:pPr>
    </w:p>
    <w:p w14:paraId="378900BE" w14:textId="7D287B19" w:rsidR="00667E7A" w:rsidRPr="00667E7A" w:rsidRDefault="00667E7A">
      <w:pPr>
        <w:suppressAutoHyphens w:val="0"/>
        <w:rPr>
          <w:rFonts w:cs="Times New Roman"/>
          <w:b/>
          <w:bCs/>
          <w:iCs/>
          <w:sz w:val="26"/>
          <w:szCs w:val="26"/>
        </w:rPr>
      </w:pPr>
    </w:p>
    <w:p w14:paraId="55BFADBA" w14:textId="1851693C" w:rsidR="00667E7A" w:rsidRPr="00667E7A" w:rsidRDefault="00667E7A">
      <w:pPr>
        <w:suppressAutoHyphens w:val="0"/>
        <w:rPr>
          <w:rFonts w:cs="Times New Roman"/>
          <w:b/>
          <w:bCs/>
          <w:iCs/>
          <w:sz w:val="26"/>
          <w:szCs w:val="26"/>
        </w:rPr>
      </w:pPr>
    </w:p>
    <w:p w14:paraId="104577DE" w14:textId="77777777" w:rsidR="00667E7A" w:rsidRDefault="00667E7A">
      <w:pPr>
        <w:suppressAutoHyphens w:val="0"/>
        <w:rPr>
          <w:rFonts w:cs="Times New Roman"/>
          <w:b/>
          <w:bCs/>
          <w:iCs/>
          <w:sz w:val="26"/>
          <w:szCs w:val="26"/>
        </w:rPr>
      </w:pPr>
      <w:r>
        <w:rPr>
          <w:iCs/>
        </w:rPr>
        <w:br w:type="page"/>
      </w:r>
    </w:p>
    <w:p w14:paraId="4C95CF59" w14:textId="78BFF935" w:rsidR="00E95E52" w:rsidRDefault="00E95E52" w:rsidP="00E95E52">
      <w:pPr>
        <w:pStyle w:val="Heading3"/>
        <w:rPr>
          <w:iCs/>
        </w:rPr>
      </w:pPr>
      <w:bookmarkStart w:id="358" w:name="_Toc74733002"/>
      <w:r>
        <w:rPr>
          <w:iCs/>
          <w:lang w:val="en-US"/>
        </w:rPr>
        <w:lastRenderedPageBreak/>
        <w:t>BIB – Relaxation of Soft Token Restrictions</w:t>
      </w:r>
      <w:bookmarkEnd w:id="358"/>
    </w:p>
    <w:p w14:paraId="2A4060A0" w14:textId="77777777" w:rsidR="00E95E52" w:rsidRDefault="00E95E52" w:rsidP="00E95E52">
      <w:pPr>
        <w:pStyle w:val="Heading4"/>
      </w:pPr>
      <w:r>
        <w:rPr>
          <w:lang w:val="en-US"/>
        </w:rPr>
        <w:t>Overview</w:t>
      </w:r>
    </w:p>
    <w:p w14:paraId="02C7A50F" w14:textId="77777777" w:rsidR="00E95E52" w:rsidRPr="001168FE" w:rsidRDefault="00E95E52" w:rsidP="00E95E52">
      <w:pPr>
        <w:rPr>
          <w:lang w:val="x-none"/>
        </w:rPr>
      </w:pPr>
    </w:p>
    <w:p w14:paraId="2EF1BE1B" w14:textId="2D4706B2" w:rsidR="0035190E" w:rsidRDefault="0035190E" w:rsidP="00E95E52">
      <w:r>
        <w:t>Relaxation of Soft Token restrictions for BIB Customer</w:t>
      </w:r>
      <w:r w:rsidR="00B623F0">
        <w:t>s. Below restrictions shall be removed from BIB Customers</w:t>
      </w:r>
    </w:p>
    <w:p w14:paraId="4013D623" w14:textId="35223D4D" w:rsidR="00E95E52" w:rsidRDefault="0035190E" w:rsidP="002B355F">
      <w:pPr>
        <w:pStyle w:val="ListParagraph"/>
        <w:numPr>
          <w:ilvl w:val="0"/>
          <w:numId w:val="26"/>
        </w:numPr>
      </w:pPr>
      <w:r>
        <w:t>The usage of the created templates will not be available until 24-hour after 2FA</w:t>
      </w:r>
    </w:p>
    <w:p w14:paraId="7D968923" w14:textId="4C6C2908" w:rsidR="0035190E" w:rsidRDefault="0035190E" w:rsidP="002B355F">
      <w:pPr>
        <w:pStyle w:val="ListParagraph"/>
        <w:numPr>
          <w:ilvl w:val="0"/>
          <w:numId w:val="26"/>
        </w:numPr>
      </w:pPr>
      <w:r>
        <w:t>Halved Transaction Limit</w:t>
      </w:r>
    </w:p>
    <w:p w14:paraId="540AE491" w14:textId="77777777" w:rsidR="00E95E52" w:rsidRDefault="00E95E52" w:rsidP="00E95E52"/>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287"/>
      </w:tblGrid>
      <w:tr w:rsidR="00E95E52" w14:paraId="183BEEBA" w14:textId="77777777" w:rsidTr="003B7226">
        <w:tc>
          <w:tcPr>
            <w:tcW w:w="497" w:type="dxa"/>
            <w:shd w:val="clear" w:color="auto" w:fill="F2F2F2"/>
          </w:tcPr>
          <w:p w14:paraId="40EF7614" w14:textId="77777777" w:rsidR="00E95E52" w:rsidRPr="001F20DD" w:rsidRDefault="00E95E52" w:rsidP="003B7226">
            <w:pPr>
              <w:rPr>
                <w:b/>
              </w:rPr>
            </w:pPr>
            <w:r w:rsidRPr="001F20DD">
              <w:rPr>
                <w:b/>
              </w:rPr>
              <w:t>#</w:t>
            </w:r>
          </w:p>
        </w:tc>
        <w:tc>
          <w:tcPr>
            <w:tcW w:w="8287" w:type="dxa"/>
            <w:shd w:val="clear" w:color="auto" w:fill="F2F2F2"/>
          </w:tcPr>
          <w:p w14:paraId="3D91AA38" w14:textId="77777777" w:rsidR="00E95E52" w:rsidRPr="001F20DD" w:rsidRDefault="00E95E52" w:rsidP="003B7226">
            <w:pPr>
              <w:rPr>
                <w:b/>
              </w:rPr>
            </w:pPr>
            <w:r>
              <w:rPr>
                <w:b/>
              </w:rPr>
              <w:t>UFN</w:t>
            </w:r>
          </w:p>
        </w:tc>
      </w:tr>
      <w:tr w:rsidR="00E95E52" w14:paraId="09C5F547" w14:textId="77777777" w:rsidTr="003B7226">
        <w:tc>
          <w:tcPr>
            <w:tcW w:w="497" w:type="dxa"/>
            <w:shd w:val="clear" w:color="auto" w:fill="auto"/>
          </w:tcPr>
          <w:p w14:paraId="4E421AE1" w14:textId="77777777" w:rsidR="00E95E52" w:rsidRDefault="00E95E52" w:rsidP="003B7226">
            <w:r>
              <w:rPr>
                <w:rFonts w:hint="cs"/>
              </w:rPr>
              <w:t>1</w:t>
            </w:r>
          </w:p>
        </w:tc>
        <w:tc>
          <w:tcPr>
            <w:tcW w:w="8287" w:type="dxa"/>
            <w:shd w:val="clear" w:color="auto" w:fill="auto"/>
          </w:tcPr>
          <w:p w14:paraId="590E0440" w14:textId="196DA9AC" w:rsidR="00E95E52" w:rsidRDefault="00E95E52" w:rsidP="003B7226">
            <w:r>
              <w:t>FR-G-BIB-004</w:t>
            </w:r>
          </w:p>
        </w:tc>
      </w:tr>
      <w:tr w:rsidR="00E95E52" w14:paraId="668F88DC" w14:textId="77777777" w:rsidTr="003B7226">
        <w:tc>
          <w:tcPr>
            <w:tcW w:w="497" w:type="dxa"/>
            <w:shd w:val="clear" w:color="auto" w:fill="auto"/>
          </w:tcPr>
          <w:p w14:paraId="10998DC8" w14:textId="2B824C58" w:rsidR="00E95E52" w:rsidRDefault="00E95E52" w:rsidP="003B7226">
            <w:r>
              <w:t>2</w:t>
            </w:r>
          </w:p>
        </w:tc>
        <w:tc>
          <w:tcPr>
            <w:tcW w:w="8287" w:type="dxa"/>
            <w:shd w:val="clear" w:color="auto" w:fill="auto"/>
          </w:tcPr>
          <w:p w14:paraId="6DE0DD1D" w14:textId="1BAE427F" w:rsidR="00E95E52" w:rsidRDefault="00E95E52" w:rsidP="003B7226">
            <w:r>
              <w:t>FR-S-BIB-004</w:t>
            </w:r>
          </w:p>
        </w:tc>
      </w:tr>
    </w:tbl>
    <w:p w14:paraId="0A5F5919" w14:textId="77777777" w:rsidR="00E95E52" w:rsidRDefault="00E95E52" w:rsidP="00E95E52"/>
    <w:p w14:paraId="06E9BF52" w14:textId="77777777" w:rsidR="00E95E52" w:rsidRDefault="00E95E52" w:rsidP="00E95E52">
      <w:pPr>
        <w:pStyle w:val="Heading4"/>
        <w:rPr>
          <w:lang w:val="en-US"/>
        </w:rPr>
      </w:pPr>
      <w:r>
        <w:rPr>
          <w:lang w:val="en-US"/>
        </w:rPr>
        <w:t xml:space="preserve">High-Level </w:t>
      </w:r>
      <w:r w:rsidRPr="00707026">
        <w:rPr>
          <w:lang w:val="en-US"/>
        </w:rPr>
        <w:t>Implementation</w:t>
      </w:r>
    </w:p>
    <w:p w14:paraId="505D58D9" w14:textId="77777777" w:rsidR="00E95E52" w:rsidRDefault="00E95E52" w:rsidP="00E95E52"/>
    <w:p w14:paraId="28264F2E" w14:textId="77777777" w:rsidR="00E95E52" w:rsidRDefault="00E95E52" w:rsidP="00E95E52">
      <w:r>
        <w:rPr>
          <w:rFonts w:hint="cs"/>
        </w:rPr>
        <w:t>B</w:t>
      </w:r>
      <w:r>
        <w:t>elow is the high-level design and approach of the implementation.</w:t>
      </w:r>
    </w:p>
    <w:p w14:paraId="60B86316" w14:textId="77777777" w:rsidR="00E95E52" w:rsidRPr="00707026" w:rsidRDefault="00E95E52" w:rsidP="00E95E52"/>
    <w:p w14:paraId="1CBE38DB" w14:textId="69CB695C" w:rsidR="00E95E52" w:rsidRDefault="0067652E" w:rsidP="002B355F">
      <w:pPr>
        <w:pStyle w:val="ListParagraph"/>
        <w:numPr>
          <w:ilvl w:val="0"/>
          <w:numId w:val="25"/>
        </w:numPr>
      </w:pPr>
      <w:r>
        <w:t>Below is the function for those creation of templates, b</w:t>
      </w:r>
      <w:r w:rsidR="009E34CA">
        <w:t xml:space="preserve">ased on the existing soft token restrictions, </w:t>
      </w:r>
      <w:r>
        <w:t xml:space="preserve">to </w:t>
      </w:r>
      <w:r w:rsidR="009E34CA">
        <w:t>remove the logic if the current user is a BIB customer</w:t>
      </w:r>
    </w:p>
    <w:p w14:paraId="31E09C88" w14:textId="5A141C56" w:rsidR="0067652E" w:rsidRDefault="0067652E" w:rsidP="002B355F">
      <w:pPr>
        <w:pStyle w:val="ListParagraph"/>
        <w:numPr>
          <w:ilvl w:val="1"/>
          <w:numId w:val="25"/>
        </w:numPr>
      </w:pPr>
      <w:r>
        <w:t>Bill Payment Template Creation</w:t>
      </w:r>
    </w:p>
    <w:p w14:paraId="5090016F" w14:textId="3AB20FCE" w:rsidR="0067652E" w:rsidRDefault="0067652E" w:rsidP="002B355F">
      <w:pPr>
        <w:pStyle w:val="ListParagraph"/>
        <w:numPr>
          <w:ilvl w:val="1"/>
          <w:numId w:val="25"/>
        </w:numPr>
      </w:pPr>
      <w:r>
        <w:t>Fund Transfer Template Creation</w:t>
      </w:r>
    </w:p>
    <w:p w14:paraId="5C152B00" w14:textId="4B215F03" w:rsidR="0067652E" w:rsidRDefault="0067652E" w:rsidP="002B355F">
      <w:pPr>
        <w:pStyle w:val="ListParagraph"/>
        <w:numPr>
          <w:ilvl w:val="1"/>
          <w:numId w:val="25"/>
        </w:numPr>
      </w:pPr>
      <w:r>
        <w:t>Remittance Template Creation</w:t>
      </w:r>
    </w:p>
    <w:p w14:paraId="4FE96801" w14:textId="3B95D1DA" w:rsidR="0067652E" w:rsidRDefault="0067652E" w:rsidP="0067652E"/>
    <w:p w14:paraId="7DA07374" w14:textId="043BAEF9" w:rsidR="0067652E" w:rsidRDefault="0067652E" w:rsidP="002B355F">
      <w:pPr>
        <w:pStyle w:val="ListParagraph"/>
        <w:numPr>
          <w:ilvl w:val="0"/>
          <w:numId w:val="25"/>
        </w:numPr>
      </w:pPr>
      <w:r>
        <w:t>Remove the Halved Transaction Limit for Soft Token if the current user is a BIB Customer</w:t>
      </w:r>
    </w:p>
    <w:p w14:paraId="6B20782E" w14:textId="360D1949" w:rsidR="0067652E" w:rsidRDefault="0067652E" w:rsidP="002B355F">
      <w:pPr>
        <w:pStyle w:val="ListParagraph"/>
        <w:numPr>
          <w:ilvl w:val="1"/>
          <w:numId w:val="25"/>
        </w:numPr>
      </w:pPr>
      <w:r>
        <w:t>The halved transaction limit is defined in system parameter with code “SOFT_TKN_LIMIT_PER”</w:t>
      </w:r>
    </w:p>
    <w:p w14:paraId="2F8FE7FA" w14:textId="3A70EC50" w:rsidR="0067652E" w:rsidRDefault="0067652E" w:rsidP="002B355F">
      <w:pPr>
        <w:pStyle w:val="ListParagraph"/>
        <w:numPr>
          <w:ilvl w:val="1"/>
          <w:numId w:val="25"/>
        </w:numPr>
      </w:pPr>
      <w:r>
        <w:t xml:space="preserve">The System should ignore the calculation with this defined value for BIB Customer </w:t>
      </w:r>
    </w:p>
    <w:p w14:paraId="2BBE9A34" w14:textId="77777777" w:rsidR="009E34CA" w:rsidRDefault="009E34CA" w:rsidP="009E34CA">
      <w:pPr>
        <w:pStyle w:val="Heading4"/>
        <w:rPr>
          <w:lang w:val="en-US"/>
        </w:rPr>
      </w:pPr>
      <w:r>
        <w:rPr>
          <w:lang w:val="en-US"/>
        </w:rPr>
        <w:t>Screen Flow Diagram</w:t>
      </w:r>
    </w:p>
    <w:p w14:paraId="4A2E95C1" w14:textId="77777777" w:rsidR="009E34CA" w:rsidRDefault="009E34CA" w:rsidP="009E34CA"/>
    <w:p w14:paraId="7833F749" w14:textId="4048418B" w:rsidR="009E34CA" w:rsidRPr="0039327E" w:rsidRDefault="009E34CA" w:rsidP="009E34CA">
      <w:r>
        <w:t>AS-IS.</w:t>
      </w:r>
    </w:p>
    <w:p w14:paraId="5E8FC56D" w14:textId="77777777" w:rsidR="00E95E52" w:rsidRDefault="00E95E52">
      <w:pPr>
        <w:suppressAutoHyphens w:val="0"/>
        <w:rPr>
          <w:rFonts w:cs="Times New Roman"/>
          <w:b/>
          <w:bCs/>
          <w:iCs/>
          <w:sz w:val="26"/>
          <w:szCs w:val="26"/>
        </w:rPr>
      </w:pPr>
      <w:r>
        <w:rPr>
          <w:iCs/>
        </w:rPr>
        <w:br w:type="page"/>
      </w:r>
    </w:p>
    <w:p w14:paraId="6BAF280C" w14:textId="20F7D414" w:rsidR="00A63F3D" w:rsidRPr="003F67DD" w:rsidRDefault="00A63F3D" w:rsidP="00A63F3D">
      <w:pPr>
        <w:pStyle w:val="Heading3"/>
        <w:rPr>
          <w:iCs/>
        </w:rPr>
      </w:pPr>
      <w:bookmarkStart w:id="359" w:name="_Toc74733003"/>
      <w:r>
        <w:rPr>
          <w:iCs/>
          <w:lang w:val="en-US"/>
        </w:rPr>
        <w:lastRenderedPageBreak/>
        <w:t>BO</w:t>
      </w:r>
      <w:r>
        <w:rPr>
          <w:iCs/>
        </w:rPr>
        <w:t xml:space="preserve"> </w:t>
      </w:r>
      <w:r>
        <w:rPr>
          <w:iCs/>
          <w:lang w:val="en-US"/>
        </w:rPr>
        <w:t>– Enquiry on BIB Trade X’press Information</w:t>
      </w:r>
      <w:bookmarkEnd w:id="359"/>
    </w:p>
    <w:p w14:paraId="39A03C96" w14:textId="77777777" w:rsidR="00A63F3D" w:rsidRDefault="00A63F3D" w:rsidP="00A63F3D">
      <w:pPr>
        <w:pStyle w:val="Heading4"/>
      </w:pPr>
      <w:r>
        <w:rPr>
          <w:lang w:val="en-US"/>
        </w:rPr>
        <w:t>Overview</w:t>
      </w:r>
    </w:p>
    <w:p w14:paraId="53411371" w14:textId="77777777" w:rsidR="00A63F3D" w:rsidRDefault="00A63F3D" w:rsidP="00A63F3D">
      <w:pPr>
        <w:rPr>
          <w:lang w:val="x-none"/>
        </w:rPr>
      </w:pPr>
    </w:p>
    <w:p w14:paraId="0293C4CD" w14:textId="37D8CF09" w:rsidR="00A63F3D" w:rsidRPr="003857D3" w:rsidRDefault="00E37C55" w:rsidP="00A63F3D">
      <w:r>
        <w:t xml:space="preserve">To </w:t>
      </w:r>
      <w:r w:rsidR="002C40DD">
        <w:t>enquire</w:t>
      </w:r>
      <w:r>
        <w:t xml:space="preserve"> </w:t>
      </w:r>
      <w:r w:rsidR="002C40DD">
        <w:t>the</w:t>
      </w:r>
      <w:r>
        <w:t xml:space="preserve"> BIB</w:t>
      </w:r>
      <w:r w:rsidR="002C40DD">
        <w:t xml:space="preserve"> customer if eligible for</w:t>
      </w:r>
      <w:r>
        <w:t xml:space="preserve"> Trade X’press</w:t>
      </w:r>
      <w:r w:rsidR="002C40DD">
        <w:t xml:space="preserve"> via BO application.</w:t>
      </w:r>
    </w:p>
    <w:p w14:paraId="79F18B6A" w14:textId="77777777" w:rsidR="00A63F3D" w:rsidRDefault="00A63F3D" w:rsidP="00A63F3D">
      <w:pPr>
        <w:jc w:val="both"/>
      </w:pPr>
    </w:p>
    <w:tbl>
      <w:tblP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
        <w:gridCol w:w="8146"/>
      </w:tblGrid>
      <w:tr w:rsidR="00A63F3D" w14:paraId="31EBB3F5" w14:textId="77777777" w:rsidTr="003B7226">
        <w:tc>
          <w:tcPr>
            <w:tcW w:w="496" w:type="dxa"/>
            <w:shd w:val="clear" w:color="auto" w:fill="F2F2F2"/>
          </w:tcPr>
          <w:p w14:paraId="427E6263" w14:textId="77777777" w:rsidR="00A63F3D" w:rsidRPr="001F20DD" w:rsidRDefault="00A63F3D" w:rsidP="003B7226">
            <w:pPr>
              <w:rPr>
                <w:b/>
              </w:rPr>
            </w:pPr>
            <w:r w:rsidRPr="001F20DD">
              <w:rPr>
                <w:b/>
              </w:rPr>
              <w:t>#</w:t>
            </w:r>
          </w:p>
        </w:tc>
        <w:tc>
          <w:tcPr>
            <w:tcW w:w="8146" w:type="dxa"/>
            <w:shd w:val="clear" w:color="auto" w:fill="F2F2F2"/>
          </w:tcPr>
          <w:p w14:paraId="05914AB5" w14:textId="77777777" w:rsidR="00A63F3D" w:rsidRPr="001F20DD" w:rsidRDefault="00A63F3D" w:rsidP="003B7226">
            <w:pPr>
              <w:rPr>
                <w:b/>
              </w:rPr>
            </w:pPr>
            <w:r>
              <w:rPr>
                <w:b/>
              </w:rPr>
              <w:t>UFN</w:t>
            </w:r>
          </w:p>
        </w:tc>
      </w:tr>
      <w:tr w:rsidR="00A63F3D" w14:paraId="60ED8A4E" w14:textId="77777777" w:rsidTr="003B7226">
        <w:tc>
          <w:tcPr>
            <w:tcW w:w="496" w:type="dxa"/>
            <w:shd w:val="clear" w:color="auto" w:fill="auto"/>
          </w:tcPr>
          <w:p w14:paraId="3A638C4E" w14:textId="77777777" w:rsidR="00A63F3D" w:rsidRDefault="00A63F3D" w:rsidP="003B7226">
            <w:r>
              <w:rPr>
                <w:rFonts w:hint="cs"/>
              </w:rPr>
              <w:t>1</w:t>
            </w:r>
          </w:p>
        </w:tc>
        <w:tc>
          <w:tcPr>
            <w:tcW w:w="8146" w:type="dxa"/>
            <w:shd w:val="clear" w:color="auto" w:fill="auto"/>
          </w:tcPr>
          <w:p w14:paraId="180A5F0F" w14:textId="77777777" w:rsidR="00A63F3D" w:rsidRDefault="00A63F3D" w:rsidP="003B7226">
            <w:r>
              <w:t>FR-G-BIB-005</w:t>
            </w:r>
          </w:p>
        </w:tc>
      </w:tr>
    </w:tbl>
    <w:p w14:paraId="13DFB399" w14:textId="77777777" w:rsidR="00A63F3D" w:rsidRDefault="00A63F3D" w:rsidP="00A63F3D"/>
    <w:p w14:paraId="07F99F38" w14:textId="77777777" w:rsidR="00A63F3D" w:rsidRDefault="00A63F3D" w:rsidP="00A63F3D">
      <w:pPr>
        <w:pStyle w:val="Heading4"/>
        <w:rPr>
          <w:lang w:val="en-US"/>
        </w:rPr>
      </w:pPr>
      <w:r>
        <w:rPr>
          <w:lang w:val="en-US"/>
        </w:rPr>
        <w:t xml:space="preserve">High-Level </w:t>
      </w:r>
      <w:r w:rsidRPr="00707026">
        <w:rPr>
          <w:lang w:val="en-US"/>
        </w:rPr>
        <w:t>Implementation</w:t>
      </w:r>
    </w:p>
    <w:p w14:paraId="0E5DE863" w14:textId="77777777" w:rsidR="00A63F3D" w:rsidRDefault="00A63F3D" w:rsidP="00A63F3D"/>
    <w:p w14:paraId="43A8C48E" w14:textId="77777777" w:rsidR="00A63F3D" w:rsidRDefault="00A63F3D" w:rsidP="00A63F3D">
      <w:r>
        <w:rPr>
          <w:rFonts w:hint="cs"/>
        </w:rPr>
        <w:t>B</w:t>
      </w:r>
      <w:r>
        <w:t>elow is the high-level design and approach of the implementation.</w:t>
      </w:r>
    </w:p>
    <w:p w14:paraId="3C8943F8" w14:textId="4B7B7F4A" w:rsidR="00A63F3D" w:rsidRDefault="00A63F3D" w:rsidP="00A63F3D"/>
    <w:p w14:paraId="5BCF25A1" w14:textId="7422D3A2" w:rsidR="00E37C55" w:rsidRDefault="002C40DD" w:rsidP="002B355F">
      <w:pPr>
        <w:pStyle w:val="ListParagraph"/>
        <w:numPr>
          <w:ilvl w:val="0"/>
          <w:numId w:val="22"/>
        </w:numPr>
      </w:pPr>
      <w:r>
        <w:t>A new enquiry function “Trade X’press” shall be added on BO application with the Navigation: CUSTOMER ENQUIRY &gt; IB ACCT MAINTENANCE &gt; Trade X’press</w:t>
      </w:r>
    </w:p>
    <w:p w14:paraId="3B419F2F" w14:textId="77777777" w:rsidR="00105BD6" w:rsidRDefault="00725B1E" w:rsidP="002B355F">
      <w:pPr>
        <w:pStyle w:val="ListParagraph"/>
        <w:numPr>
          <w:ilvl w:val="0"/>
          <w:numId w:val="22"/>
        </w:numPr>
      </w:pPr>
      <w:r>
        <w:t>To obtain the detailed information from the newly created table TBL_BB_TRADE_XPRESS</w:t>
      </w:r>
    </w:p>
    <w:p w14:paraId="7103E3A9" w14:textId="77777777" w:rsidR="00105BD6" w:rsidRDefault="00105BD6" w:rsidP="002B355F">
      <w:pPr>
        <w:pStyle w:val="ListParagraph"/>
        <w:numPr>
          <w:ilvl w:val="1"/>
          <w:numId w:val="22"/>
        </w:numPr>
      </w:pPr>
      <w:r>
        <w:t>Last System Update Time</w:t>
      </w:r>
    </w:p>
    <w:p w14:paraId="65EBA010" w14:textId="77777777" w:rsidR="00105BD6" w:rsidRDefault="00105BD6" w:rsidP="002B355F">
      <w:pPr>
        <w:pStyle w:val="ListParagraph"/>
        <w:numPr>
          <w:ilvl w:val="1"/>
          <w:numId w:val="22"/>
        </w:numPr>
      </w:pPr>
      <w:r>
        <w:t>RMID</w:t>
      </w:r>
    </w:p>
    <w:p w14:paraId="7AC9079B" w14:textId="77777777" w:rsidR="00105BD6" w:rsidRDefault="00105BD6" w:rsidP="002B355F">
      <w:pPr>
        <w:pStyle w:val="ListParagraph"/>
        <w:numPr>
          <w:ilvl w:val="1"/>
          <w:numId w:val="22"/>
        </w:numPr>
      </w:pPr>
      <w:r>
        <w:t>Account Status from IMEX</w:t>
      </w:r>
    </w:p>
    <w:p w14:paraId="3EF0DA5F" w14:textId="77777777" w:rsidR="00105BD6" w:rsidRDefault="00105BD6" w:rsidP="002B355F">
      <w:pPr>
        <w:pStyle w:val="ListParagraph"/>
        <w:numPr>
          <w:ilvl w:val="1"/>
          <w:numId w:val="22"/>
        </w:numPr>
      </w:pPr>
      <w:r>
        <w:t>KYCC Latest Date from IMEX</w:t>
      </w:r>
    </w:p>
    <w:p w14:paraId="0FACD2E2" w14:textId="29B2F58B" w:rsidR="002C40DD" w:rsidRPr="00707026" w:rsidRDefault="00105BD6" w:rsidP="002B355F">
      <w:pPr>
        <w:pStyle w:val="ListParagraph"/>
        <w:numPr>
          <w:ilvl w:val="1"/>
          <w:numId w:val="22"/>
        </w:numPr>
      </w:pPr>
      <w:r>
        <w:t>Trade Xpress from IMEX</w:t>
      </w:r>
      <w:r w:rsidR="002C40DD">
        <w:t xml:space="preserve"> </w:t>
      </w:r>
    </w:p>
    <w:p w14:paraId="40F6B7EE" w14:textId="77777777" w:rsidR="00A63F3D" w:rsidRPr="009972BA" w:rsidRDefault="00A63F3D" w:rsidP="00A63F3D">
      <w:pPr>
        <w:rPr>
          <w:lang w:val="x-none"/>
        </w:rPr>
      </w:pPr>
    </w:p>
    <w:p w14:paraId="53FB0F7C" w14:textId="77777777" w:rsidR="00A63F3D" w:rsidRDefault="00A63F3D" w:rsidP="00A63F3D">
      <w:pPr>
        <w:pStyle w:val="Heading4"/>
        <w:rPr>
          <w:lang w:val="en-US"/>
        </w:rPr>
      </w:pPr>
      <w:r>
        <w:rPr>
          <w:lang w:val="en-US"/>
        </w:rPr>
        <w:t>Screen Flow Diagram</w:t>
      </w:r>
    </w:p>
    <w:p w14:paraId="67135706" w14:textId="77777777" w:rsidR="00993B7F" w:rsidRDefault="00993B7F">
      <w:pPr>
        <w:suppressAutoHyphens w:val="0"/>
        <w:rPr>
          <w:iCs/>
        </w:rPr>
      </w:pPr>
    </w:p>
    <w:p w14:paraId="4A89AC2A" w14:textId="77777777" w:rsidR="00D20495" w:rsidRDefault="00993B7F">
      <w:pPr>
        <w:suppressAutoHyphens w:val="0"/>
        <w:rPr>
          <w:ins w:id="360" w:author="Peter S I. Tam" w:date="2021-06-15T11:55:00Z"/>
          <w:iCs/>
        </w:rPr>
      </w:pPr>
      <w:r>
        <w:rPr>
          <w:iCs/>
        </w:rPr>
        <w:t>TBC</w:t>
      </w:r>
    </w:p>
    <w:p w14:paraId="527294FF" w14:textId="77777777" w:rsidR="00D20495" w:rsidRDefault="00D20495">
      <w:pPr>
        <w:suppressAutoHyphens w:val="0"/>
        <w:rPr>
          <w:ins w:id="361" w:author="Peter S I. Tam" w:date="2021-06-15T11:55:00Z"/>
          <w:iCs/>
        </w:rPr>
      </w:pPr>
    </w:p>
    <w:p w14:paraId="7E11A8EF" w14:textId="3878C23E" w:rsidR="00D20495" w:rsidRDefault="00D20495" w:rsidP="00D20495">
      <w:pPr>
        <w:pStyle w:val="Heading4"/>
        <w:rPr>
          <w:ins w:id="362" w:author="Peter S I. Tam" w:date="2021-06-15T12:00:00Z"/>
          <w:lang w:val="en-US"/>
        </w:rPr>
      </w:pPr>
      <w:ins w:id="363" w:author="Peter S I. Tam" w:date="2021-06-15T11:55:00Z">
        <w:r>
          <w:rPr>
            <w:lang w:val="en-US"/>
          </w:rPr>
          <w:t>Screen (Reference)</w:t>
        </w:r>
      </w:ins>
    </w:p>
    <w:p w14:paraId="0BC096E0" w14:textId="057D833B" w:rsidR="00D20495" w:rsidRDefault="00D20495">
      <w:pPr>
        <w:rPr>
          <w:ins w:id="364" w:author="Peter S I. Tam" w:date="2021-06-15T12:00:00Z"/>
        </w:rPr>
        <w:pPrChange w:id="365" w:author="Peter S I. Tam" w:date="2021-06-15T12:00:00Z">
          <w:pPr>
            <w:pStyle w:val="Heading4"/>
          </w:pPr>
        </w:pPrChange>
      </w:pPr>
      <w:ins w:id="366" w:author="Peter S I. Tam" w:date="2021-06-15T12:00:00Z">
        <w:r w:rsidRPr="00AB28DA">
          <w:rPr>
            <w:noProof/>
            <w:u w:val="single"/>
            <w:lang w:eastAsia="zh-CN"/>
            <w:rPrChange w:id="367" w:author="Wai Chun Tsang" w:date="2021-04-09T14:51:00Z">
              <w:rPr>
                <w:b w:val="0"/>
                <w:bCs w:val="0"/>
                <w:noProof/>
                <w:highlight w:val="yellow"/>
                <w:u w:val="single"/>
                <w:lang w:eastAsia="zh-CN"/>
              </w:rPr>
            </w:rPrChange>
          </w:rPr>
          <mc:AlternateContent>
            <mc:Choice Requires="wpg">
              <w:drawing>
                <wp:inline distT="0" distB="0" distL="0" distR="0" wp14:anchorId="6393480E" wp14:editId="3D47E6FC">
                  <wp:extent cx="5486400" cy="1052945"/>
                  <wp:effectExtent l="19050" t="0" r="0" b="13970"/>
                  <wp:docPr id="247" name="Group 247"/>
                  <wp:cNvGraphicFramePr/>
                  <a:graphic xmlns:a="http://schemas.openxmlformats.org/drawingml/2006/main">
                    <a:graphicData uri="http://schemas.microsoft.com/office/word/2010/wordprocessingGroup">
                      <wpg:wgp>
                        <wpg:cNvGrpSpPr/>
                        <wpg:grpSpPr>
                          <a:xfrm>
                            <a:off x="0" y="0"/>
                            <a:ext cx="5486400" cy="1052945"/>
                            <a:chOff x="0" y="0"/>
                            <a:chExt cx="6035040" cy="1158240"/>
                          </a:xfrm>
                        </wpg:grpSpPr>
                        <pic:pic xmlns:pic="http://schemas.openxmlformats.org/drawingml/2006/picture">
                          <pic:nvPicPr>
                            <pic:cNvPr id="248" name="Picture 2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035040" cy="1158240"/>
                            </a:xfrm>
                            <a:prstGeom prst="rect">
                              <a:avLst/>
                            </a:prstGeom>
                          </pic:spPr>
                        </pic:pic>
                        <wps:wsp>
                          <wps:cNvPr id="249" name="Text Box 2"/>
                          <wps:cNvSpPr txBox="1">
                            <a:spLocks noChangeArrowheads="1"/>
                          </wps:cNvSpPr>
                          <wps:spPr bwMode="auto">
                            <a:xfrm>
                              <a:off x="8626" y="923026"/>
                              <a:ext cx="714943" cy="226772"/>
                            </a:xfrm>
                            <a:prstGeom prst="rect">
                              <a:avLst/>
                            </a:prstGeom>
                            <a:solidFill>
                              <a:srgbClr val="FFFFFF"/>
                            </a:solidFill>
                            <a:ln w="38100">
                              <a:solidFill>
                                <a:srgbClr val="FF0000"/>
                              </a:solidFill>
                              <a:miter lim="800000"/>
                              <a:headEnd/>
                              <a:tailEnd/>
                            </a:ln>
                          </wps:spPr>
                          <wps:txbx>
                            <w:txbxContent>
                              <w:p w14:paraId="6A6E0BB3" w14:textId="77777777" w:rsidR="00D20495" w:rsidRPr="00F07B7C" w:rsidRDefault="00D20495" w:rsidP="00D20495">
                                <w:pPr>
                                  <w:rPr>
                                    <w:sz w:val="12"/>
                                  </w:rPr>
                                </w:pPr>
                                <w:r>
                                  <w:rPr>
                                    <w:sz w:val="12"/>
                                  </w:rPr>
                                  <w:t xml:space="preserve">Trade </w:t>
                                </w:r>
                                <w:proofErr w:type="spellStart"/>
                                <w:r>
                                  <w:rPr>
                                    <w:sz w:val="12"/>
                                  </w:rPr>
                                  <w:t>X’press</w:t>
                                </w:r>
                                <w:proofErr w:type="spellEnd"/>
                              </w:p>
                            </w:txbxContent>
                          </wps:txbx>
                          <wps:bodyPr rot="0" vert="horz" wrap="square" lIns="91440" tIns="45720" rIns="91440" bIns="45720" anchor="t" anchorCtr="0">
                            <a:noAutofit/>
                          </wps:bodyPr>
                        </wps:wsp>
                      </wpg:wgp>
                    </a:graphicData>
                  </a:graphic>
                </wp:inline>
              </w:drawing>
            </mc:Choice>
            <mc:Fallback>
              <w:pict>
                <v:group w14:anchorId="6393480E" id="Group 247" o:spid="_x0000_s1026" style="width:6in;height:82.9pt;mso-position-horizontal-relative:char;mso-position-vertical-relative:line" coordsize="60350,115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 o:spid="_x0000_s1027" type="#_x0000_t75" style="position:absolute;width:60350;height:11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">
                    <v:imagedata r:id="rId49" o:title=""/>
                  </v:shape>
                  <v:shapetype id="_x0000_t202" coordsize="21600,21600" o:spt="202" path="m,l,21600r21600,l21600,xe">
                    <v:stroke joinstyle="miter"/>
                    <v:path gradientshapeok="t" o:connecttype="rect"/>
                  </v:shapetype>
                  <v:shape id="Text Box 2" o:spid="_x0000_s1028" type="#_x0000_t202" style="position:absolute;left:86;top:9230;width:7149;height:22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" strokecolor="red" strokeweight="3pt">
                    <v:textbox>
                      <w:txbxContent>
                        <w:p w14:paraId="6A6E0BB3" w14:textId="77777777" w:rsidR="00D20495" w:rsidRPr="00F07B7C" w:rsidRDefault="00D20495" w:rsidP="00D20495">
                          <w:pPr>
                            <w:rPr>
                              <w:sz w:val="12"/>
                            </w:rPr>
                          </w:pPr>
                          <w:r>
                            <w:rPr>
                              <w:sz w:val="12"/>
                            </w:rPr>
                            <w:t xml:space="preserve">Trade </w:t>
                          </w:r>
                          <w:proofErr w:type="spellStart"/>
                          <w:r>
                            <w:rPr>
                              <w:sz w:val="12"/>
                            </w:rPr>
                            <w:t>X’press</w:t>
                          </w:r>
                          <w:proofErr w:type="spellEnd"/>
                        </w:p>
                      </w:txbxContent>
                    </v:textbox>
                  </v:shape>
                  <w10:anchorlock/>
                </v:group>
              </w:pict>
            </mc:Fallback>
          </mc:AlternateContent>
        </w:r>
      </w:ins>
    </w:p>
    <w:p w14:paraId="3B202F66" w14:textId="77777777" w:rsidR="00D20495" w:rsidRPr="00DE7782" w:rsidRDefault="00D20495">
      <w:pPr>
        <w:rPr>
          <w:ins w:id="368" w:author="Peter S I. Tam" w:date="2021-06-15T11:55:00Z"/>
        </w:rPr>
        <w:pPrChange w:id="369" w:author="Peter S I. Tam" w:date="2021-06-15T12:00:00Z">
          <w:pPr>
            <w:pStyle w:val="Heading4"/>
          </w:pPr>
        </w:pPrChange>
      </w:pPr>
    </w:p>
    <w:p w14:paraId="0CBDE2B6" w14:textId="07A6AC0C" w:rsidR="00A63F3D" w:rsidRDefault="00D20495">
      <w:pPr>
        <w:suppressAutoHyphens w:val="0"/>
        <w:rPr>
          <w:rFonts w:cs="Times New Roman"/>
          <w:b/>
          <w:bCs/>
          <w:iCs/>
          <w:sz w:val="26"/>
          <w:szCs w:val="26"/>
        </w:rPr>
      </w:pPr>
      <w:ins w:id="370" w:author="Peter S I. Tam" w:date="2021-06-15T12:00:00Z">
        <w:r>
          <w:rPr>
            <w:iCs/>
            <w:noProof/>
            <w:lang w:eastAsia="zh-CN"/>
          </w:rPr>
          <w:drawing>
            <wp:inline distT="0" distB="0" distL="0" distR="0" wp14:anchorId="790DDF41" wp14:editId="0D9AD33E">
              <wp:extent cx="54864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61975"/>
                      </a:xfrm>
                      <a:prstGeom prst="rect">
                        <a:avLst/>
                      </a:prstGeom>
                      <a:noFill/>
                      <a:ln>
                        <a:noFill/>
                      </a:ln>
                    </pic:spPr>
                  </pic:pic>
                </a:graphicData>
              </a:graphic>
            </wp:inline>
          </w:drawing>
        </w:r>
      </w:ins>
      <w:r w:rsidR="00A63F3D">
        <w:rPr>
          <w:iCs/>
        </w:rPr>
        <w:br w:type="page"/>
      </w:r>
    </w:p>
    <w:p w14:paraId="21A698FC" w14:textId="60C8A70F" w:rsidR="00FC4EF7" w:rsidRDefault="00FC4EF7" w:rsidP="00FC4EF7">
      <w:pPr>
        <w:pStyle w:val="Heading3"/>
        <w:rPr>
          <w:iCs/>
        </w:rPr>
      </w:pPr>
      <w:bookmarkStart w:id="371" w:name="_Toc74733004"/>
      <w:r>
        <w:rPr>
          <w:iCs/>
          <w:lang w:val="en-US"/>
        </w:rPr>
        <w:lastRenderedPageBreak/>
        <w:t>B</w:t>
      </w:r>
      <w:r w:rsidR="00B35B56">
        <w:rPr>
          <w:iCs/>
          <w:lang w:val="en-US"/>
        </w:rPr>
        <w:t>O</w:t>
      </w:r>
      <w:r>
        <w:rPr>
          <w:iCs/>
          <w:lang w:val="en-US"/>
        </w:rPr>
        <w:t xml:space="preserve"> </w:t>
      </w:r>
      <w:r w:rsidR="00B35B56">
        <w:rPr>
          <w:iCs/>
          <w:lang w:val="en-US"/>
        </w:rPr>
        <w:t>–</w:t>
      </w:r>
      <w:r>
        <w:rPr>
          <w:iCs/>
          <w:lang w:val="en-US"/>
        </w:rPr>
        <w:t xml:space="preserve"> </w:t>
      </w:r>
      <w:r w:rsidR="00B35B56">
        <w:rPr>
          <w:iCs/>
          <w:lang w:val="en-US"/>
        </w:rPr>
        <w:t>Client Group with Higher Transaction Limits</w:t>
      </w:r>
      <w:bookmarkEnd w:id="371"/>
    </w:p>
    <w:p w14:paraId="0F47B219" w14:textId="77777777" w:rsidR="00FC4EF7" w:rsidRDefault="00FC4EF7" w:rsidP="00FC4EF7">
      <w:pPr>
        <w:pStyle w:val="Heading4"/>
      </w:pPr>
      <w:r>
        <w:rPr>
          <w:lang w:val="en-US"/>
        </w:rPr>
        <w:t>Overview</w:t>
      </w:r>
    </w:p>
    <w:p w14:paraId="4C88258C" w14:textId="77777777" w:rsidR="00FC4EF7" w:rsidRPr="001168FE" w:rsidRDefault="00FC4EF7" w:rsidP="00FC4EF7">
      <w:pPr>
        <w:rPr>
          <w:lang w:val="x-none"/>
        </w:rPr>
      </w:pPr>
    </w:p>
    <w:p w14:paraId="1E155C1B" w14:textId="00B59731" w:rsidR="00FC4EF7" w:rsidRDefault="00F90439" w:rsidP="00FC4EF7">
      <w:r>
        <w:t>To define a new set of transaction limit for the special PBG clients.</w:t>
      </w:r>
    </w:p>
    <w:p w14:paraId="347B2F08" w14:textId="77777777" w:rsidR="00FC4EF7" w:rsidRDefault="00FC4EF7" w:rsidP="00FC4EF7"/>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287"/>
      </w:tblGrid>
      <w:tr w:rsidR="00FC4EF7" w14:paraId="5478C63D" w14:textId="77777777" w:rsidTr="003B7226">
        <w:tc>
          <w:tcPr>
            <w:tcW w:w="497" w:type="dxa"/>
            <w:shd w:val="clear" w:color="auto" w:fill="F2F2F2"/>
          </w:tcPr>
          <w:p w14:paraId="74C81AB9" w14:textId="77777777" w:rsidR="00FC4EF7" w:rsidRPr="001F20DD" w:rsidRDefault="00FC4EF7" w:rsidP="003B7226">
            <w:pPr>
              <w:rPr>
                <w:b/>
              </w:rPr>
            </w:pPr>
            <w:r w:rsidRPr="001F20DD">
              <w:rPr>
                <w:b/>
              </w:rPr>
              <w:t>#</w:t>
            </w:r>
          </w:p>
        </w:tc>
        <w:tc>
          <w:tcPr>
            <w:tcW w:w="8287" w:type="dxa"/>
            <w:shd w:val="clear" w:color="auto" w:fill="F2F2F2"/>
          </w:tcPr>
          <w:p w14:paraId="3BB61CB9" w14:textId="77777777" w:rsidR="00FC4EF7" w:rsidRPr="001F20DD" w:rsidRDefault="00FC4EF7" w:rsidP="003B7226">
            <w:pPr>
              <w:rPr>
                <w:b/>
              </w:rPr>
            </w:pPr>
            <w:r>
              <w:rPr>
                <w:b/>
              </w:rPr>
              <w:t>UFN</w:t>
            </w:r>
          </w:p>
        </w:tc>
      </w:tr>
      <w:tr w:rsidR="00FC4EF7" w14:paraId="154C6A4E" w14:textId="77777777" w:rsidTr="003B7226">
        <w:tc>
          <w:tcPr>
            <w:tcW w:w="497" w:type="dxa"/>
            <w:shd w:val="clear" w:color="auto" w:fill="auto"/>
          </w:tcPr>
          <w:p w14:paraId="3859F49E" w14:textId="77777777" w:rsidR="00FC4EF7" w:rsidRDefault="00FC4EF7" w:rsidP="003B7226">
            <w:r>
              <w:rPr>
                <w:rFonts w:hint="cs"/>
              </w:rPr>
              <w:t>1</w:t>
            </w:r>
          </w:p>
        </w:tc>
        <w:tc>
          <w:tcPr>
            <w:tcW w:w="8287" w:type="dxa"/>
            <w:shd w:val="clear" w:color="auto" w:fill="auto"/>
          </w:tcPr>
          <w:p w14:paraId="6E0A1ECC" w14:textId="1FBE3B65" w:rsidR="00FC4EF7" w:rsidRDefault="00FC4EF7" w:rsidP="003B7226">
            <w:r>
              <w:t>FR-G-</w:t>
            </w:r>
            <w:r w:rsidR="00B35B56">
              <w:t>BIB-012</w:t>
            </w:r>
          </w:p>
        </w:tc>
      </w:tr>
    </w:tbl>
    <w:p w14:paraId="2F96DEEB" w14:textId="77777777" w:rsidR="00FC4EF7" w:rsidRDefault="00FC4EF7" w:rsidP="00FC4EF7"/>
    <w:p w14:paraId="49F2BA22" w14:textId="77777777" w:rsidR="00FC4EF7" w:rsidRDefault="00FC4EF7" w:rsidP="00FC4EF7">
      <w:pPr>
        <w:pStyle w:val="Heading4"/>
        <w:rPr>
          <w:lang w:val="en-US"/>
        </w:rPr>
      </w:pPr>
      <w:r>
        <w:rPr>
          <w:lang w:val="en-US"/>
        </w:rPr>
        <w:t xml:space="preserve">High-Level </w:t>
      </w:r>
      <w:r w:rsidRPr="00707026">
        <w:rPr>
          <w:lang w:val="en-US"/>
        </w:rPr>
        <w:t>Implementation</w:t>
      </w:r>
    </w:p>
    <w:p w14:paraId="7FDB7F3E" w14:textId="77777777" w:rsidR="00FC4EF7" w:rsidRDefault="00FC4EF7" w:rsidP="00FC4EF7"/>
    <w:p w14:paraId="22AD6603" w14:textId="77777777" w:rsidR="00FC4EF7" w:rsidRDefault="00FC4EF7" w:rsidP="00FC4EF7">
      <w:r>
        <w:rPr>
          <w:rFonts w:hint="cs"/>
        </w:rPr>
        <w:t>B</w:t>
      </w:r>
      <w:r>
        <w:t>elow is the high-level design and approach of the implementation.</w:t>
      </w:r>
    </w:p>
    <w:p w14:paraId="712F378F" w14:textId="77777777" w:rsidR="00FC4EF7" w:rsidRPr="00707026" w:rsidRDefault="00FC4EF7" w:rsidP="00FC4EF7"/>
    <w:p w14:paraId="5E530A9E" w14:textId="2693F139" w:rsidR="00FC4EF7" w:rsidRPr="00D267F8" w:rsidDel="006A3C19" w:rsidRDefault="00F90439" w:rsidP="002B355F">
      <w:pPr>
        <w:pStyle w:val="ListParagraph"/>
        <w:numPr>
          <w:ilvl w:val="0"/>
          <w:numId w:val="24"/>
        </w:numPr>
        <w:suppressAutoHyphens w:val="0"/>
        <w:rPr>
          <w:del w:id="372" w:author="Peter S I. Tam" w:date="2021-06-15T12:07:00Z"/>
          <w:iCs/>
        </w:rPr>
      </w:pPr>
      <w:del w:id="373" w:author="Peter S I. Tam" w:date="2021-06-15T12:07:00Z">
        <w:r w:rsidDel="006A3C19">
          <w:rPr>
            <w:iCs/>
          </w:rPr>
          <w:delText>Define a new set of transaction limit for the special PBG clients.</w:delText>
        </w:r>
      </w:del>
    </w:p>
    <w:p w14:paraId="73FEB609" w14:textId="44FABE5B" w:rsidR="00D267F8" w:rsidDel="006A3C19" w:rsidRDefault="00F90439" w:rsidP="002B355F">
      <w:pPr>
        <w:pStyle w:val="ListParagraph"/>
        <w:numPr>
          <w:ilvl w:val="1"/>
          <w:numId w:val="24"/>
        </w:numPr>
        <w:suppressAutoHyphens w:val="0"/>
        <w:rPr>
          <w:del w:id="374" w:author="Peter S I. Tam" w:date="2021-06-15T12:07:00Z"/>
          <w:iCs/>
        </w:rPr>
      </w:pPr>
      <w:del w:id="375" w:author="Peter S I. Tam" w:date="2021-06-15T12:07:00Z">
        <w:r w:rsidDel="006A3C19">
          <w:rPr>
            <w:iCs/>
          </w:rPr>
          <w:delText>TBL_IB_LIMIT – A new limit class shall be added on this table.</w:delText>
        </w:r>
      </w:del>
    </w:p>
    <w:p w14:paraId="7F55C74C" w14:textId="6C023BB9" w:rsidR="00F90439" w:rsidDel="006A3C19" w:rsidRDefault="00F90439" w:rsidP="002B355F">
      <w:pPr>
        <w:pStyle w:val="ListParagraph"/>
        <w:numPr>
          <w:ilvl w:val="1"/>
          <w:numId w:val="24"/>
        </w:numPr>
        <w:suppressAutoHyphens w:val="0"/>
        <w:rPr>
          <w:del w:id="376" w:author="Peter S I. Tam" w:date="2021-06-15T12:07:00Z"/>
          <w:iCs/>
        </w:rPr>
      </w:pPr>
      <w:del w:id="377" w:author="Peter S I. Tam" w:date="2021-06-15T12:07:00Z">
        <w:r w:rsidDel="006A3C19">
          <w:rPr>
            <w:iCs/>
          </w:rPr>
          <w:delText xml:space="preserve">TBL_IB_LIMIT_DET – The limit amount and default amount for each transaction type for the new limit class shall be defined on this table. </w:delText>
        </w:r>
      </w:del>
    </w:p>
    <w:p w14:paraId="2EC99035" w14:textId="2D1261BF" w:rsidR="00F90439" w:rsidDel="006A3C19" w:rsidRDefault="00F90439" w:rsidP="002B355F">
      <w:pPr>
        <w:pStyle w:val="ListParagraph"/>
        <w:numPr>
          <w:ilvl w:val="0"/>
          <w:numId w:val="24"/>
        </w:numPr>
        <w:suppressAutoHyphens w:val="0"/>
        <w:rPr>
          <w:del w:id="378" w:author="Peter S I. Tam" w:date="2021-06-15T12:07:00Z"/>
          <w:iCs/>
        </w:rPr>
      </w:pPr>
      <w:del w:id="379" w:author="Peter S I. Tam" w:date="2021-06-15T12:07:00Z">
        <w:r w:rsidDel="006A3C19">
          <w:rPr>
            <w:iCs/>
          </w:rPr>
          <w:delText>Modify the Limit Class function (HOME &gt; SYSTEM ADMINISTRATION &gt; SYSTEM MAINTENANCE &gt; Limit Class) in BO Application such that the new set of transaction limit could be updated by BO Staff via BO application.</w:delText>
        </w:r>
      </w:del>
    </w:p>
    <w:p w14:paraId="70F29332" w14:textId="598270C1" w:rsidR="00F90439" w:rsidRDefault="006D0DB6" w:rsidP="002B355F">
      <w:pPr>
        <w:pStyle w:val="ListParagraph"/>
        <w:numPr>
          <w:ilvl w:val="0"/>
          <w:numId w:val="24"/>
        </w:numPr>
        <w:suppressAutoHyphens w:val="0"/>
        <w:rPr>
          <w:ins w:id="380" w:author="Peter S I. Tam" w:date="2021-06-15T12:09:00Z"/>
          <w:iCs/>
        </w:rPr>
      </w:pPr>
      <w:del w:id="381" w:author="Peter S I. Tam" w:date="2021-06-15T12:07:00Z">
        <w:r w:rsidDel="006A3C19">
          <w:rPr>
            <w:iCs/>
          </w:rPr>
          <w:delText>T</w:delText>
        </w:r>
        <w:r w:rsidR="00F90439" w:rsidDel="006A3C19">
          <w:rPr>
            <w:iCs/>
          </w:rPr>
          <w:delText xml:space="preserve">he limit class for those special PBG clients </w:delText>
        </w:r>
        <w:r w:rsidDel="006A3C19">
          <w:rPr>
            <w:iCs/>
          </w:rPr>
          <w:delText>could be changed by the</w:delText>
        </w:r>
        <w:r w:rsidR="00F90439" w:rsidDel="006A3C19">
          <w:rPr>
            <w:iCs/>
          </w:rPr>
          <w:delText xml:space="preserve"> Set Transc Limit function (HOME &gt; CUSTOMER ENQUIRY &gt; IB ACCT MAINTENANCE &gt; Set Transc Limit)</w:delText>
        </w:r>
        <w:r w:rsidR="008A1142" w:rsidDel="006A3C19">
          <w:rPr>
            <w:iCs/>
          </w:rPr>
          <w:delText xml:space="preserve"> </w:delText>
        </w:r>
        <w:r w:rsidDel="006A3C19">
          <w:rPr>
            <w:iCs/>
          </w:rPr>
          <w:delText>via</w:delText>
        </w:r>
        <w:r w:rsidR="008A1142" w:rsidDel="006A3C19">
          <w:rPr>
            <w:iCs/>
          </w:rPr>
          <w:delText xml:space="preserve"> BO Application.</w:delText>
        </w:r>
      </w:del>
      <w:ins w:id="382" w:author="Peter S I. Tam" w:date="2021-06-15T12:07:00Z">
        <w:r w:rsidR="006A3C19">
          <w:rPr>
            <w:iCs/>
          </w:rPr>
          <w:t xml:space="preserve">The function of </w:t>
        </w:r>
      </w:ins>
      <w:ins w:id="383" w:author="Peter S I. Tam" w:date="2021-06-15T12:08:00Z">
        <w:r w:rsidR="006A3C19">
          <w:rPr>
            <w:iCs/>
          </w:rPr>
          <w:t>“</w:t>
        </w:r>
      </w:ins>
      <w:ins w:id="384" w:author="Peter S I. Tam" w:date="2021-06-15T12:09:00Z">
        <w:r w:rsidR="006A3C19">
          <w:rPr>
            <w:iCs/>
          </w:rPr>
          <w:t xml:space="preserve">Set </w:t>
        </w:r>
        <w:proofErr w:type="spellStart"/>
        <w:r w:rsidR="006A3C19">
          <w:rPr>
            <w:iCs/>
          </w:rPr>
          <w:t>Transc</w:t>
        </w:r>
        <w:proofErr w:type="spellEnd"/>
        <w:r w:rsidR="006A3C19">
          <w:rPr>
            <w:iCs/>
          </w:rPr>
          <w:t xml:space="preserve"> Limit" shall be enhanced to allow the amendment on the maximum Limit of transaction type for BIB Customer.</w:t>
        </w:r>
      </w:ins>
    </w:p>
    <w:p w14:paraId="7C2C7307" w14:textId="166472BD" w:rsidR="006A3C19" w:rsidRDefault="006A3C19" w:rsidP="002B355F">
      <w:pPr>
        <w:pStyle w:val="ListParagraph"/>
        <w:numPr>
          <w:ilvl w:val="0"/>
          <w:numId w:val="24"/>
        </w:numPr>
        <w:suppressAutoHyphens w:val="0"/>
        <w:rPr>
          <w:iCs/>
        </w:rPr>
      </w:pPr>
      <w:ins w:id="385" w:author="Peter S I. Tam" w:date="2021-06-15T12:10:00Z">
        <w:r>
          <w:rPr>
            <w:iCs/>
          </w:rPr>
          <w:t>To enable this feature for BIB Customer only. No changes on PIB Customer.</w:t>
        </w:r>
      </w:ins>
    </w:p>
    <w:p w14:paraId="244ECD7A" w14:textId="77777777" w:rsidR="0067652E" w:rsidRPr="00D267F8" w:rsidRDefault="0067652E" w:rsidP="0067652E">
      <w:pPr>
        <w:pStyle w:val="ListParagraph"/>
        <w:suppressAutoHyphens w:val="0"/>
        <w:ind w:left="1080"/>
        <w:rPr>
          <w:iCs/>
        </w:rPr>
      </w:pPr>
    </w:p>
    <w:p w14:paraId="32CB2FE8" w14:textId="77777777" w:rsidR="00FC4EF7" w:rsidRDefault="00FC4EF7" w:rsidP="00FC4EF7">
      <w:pPr>
        <w:pStyle w:val="Heading4"/>
        <w:rPr>
          <w:lang w:val="en-US"/>
        </w:rPr>
      </w:pPr>
      <w:r>
        <w:rPr>
          <w:lang w:val="en-US"/>
        </w:rPr>
        <w:t>Screen Flow Diagram</w:t>
      </w:r>
    </w:p>
    <w:p w14:paraId="37F9AF53" w14:textId="77777777" w:rsidR="00FC4EF7" w:rsidRDefault="00FC4EF7" w:rsidP="00FC4EF7"/>
    <w:p w14:paraId="00C7C70B" w14:textId="77777777" w:rsidR="00FC4EF7" w:rsidRPr="0039327E" w:rsidRDefault="00FC4EF7" w:rsidP="00FC4EF7">
      <w:r>
        <w:t>AS-IS.</w:t>
      </w:r>
    </w:p>
    <w:p w14:paraId="45BD3CA7" w14:textId="77777777" w:rsidR="00FC4EF7" w:rsidRDefault="00FC4EF7">
      <w:pPr>
        <w:suppressAutoHyphens w:val="0"/>
        <w:rPr>
          <w:rFonts w:cs="Times New Roman"/>
          <w:b/>
          <w:bCs/>
          <w:iCs/>
          <w:sz w:val="26"/>
          <w:szCs w:val="26"/>
        </w:rPr>
      </w:pPr>
      <w:r>
        <w:rPr>
          <w:iCs/>
        </w:rPr>
        <w:br w:type="page"/>
      </w:r>
    </w:p>
    <w:p w14:paraId="78028435" w14:textId="6B053EAD" w:rsidR="00667E7A" w:rsidRPr="00667E7A" w:rsidRDefault="007910D9" w:rsidP="00667E7A">
      <w:pPr>
        <w:pStyle w:val="Heading3"/>
        <w:rPr>
          <w:iCs/>
          <w:lang w:val="en-US"/>
        </w:rPr>
      </w:pPr>
      <w:bookmarkStart w:id="386" w:name="_Toc74733005"/>
      <w:r>
        <w:rPr>
          <w:iCs/>
          <w:lang w:val="en-US"/>
        </w:rPr>
        <w:lastRenderedPageBreak/>
        <w:t>IbBatchJob</w:t>
      </w:r>
      <w:r w:rsidR="004F5982">
        <w:rPr>
          <w:iCs/>
          <w:lang w:val="en-US"/>
        </w:rPr>
        <w:t xml:space="preserve"> – BIB Users Name Scanning</w:t>
      </w:r>
      <w:bookmarkEnd w:id="386"/>
    </w:p>
    <w:p w14:paraId="2D81592F" w14:textId="0E9D0750" w:rsidR="00F433AF" w:rsidRDefault="00CA5DBC" w:rsidP="00F433AF">
      <w:pPr>
        <w:pStyle w:val="Heading4"/>
      </w:pPr>
      <w:r>
        <w:rPr>
          <w:lang w:val="en-US"/>
        </w:rPr>
        <w:t>Overview</w:t>
      </w:r>
    </w:p>
    <w:p w14:paraId="56472EAC" w14:textId="77777777" w:rsidR="00F433AF" w:rsidRPr="001168FE" w:rsidRDefault="00F433AF" w:rsidP="00F433AF">
      <w:pPr>
        <w:rPr>
          <w:lang w:val="x-none"/>
        </w:rPr>
      </w:pPr>
    </w:p>
    <w:p w14:paraId="53D6BC00" w14:textId="3233F7D0" w:rsidR="00F433AF" w:rsidRDefault="00F47189" w:rsidP="00F433AF">
      <w:r>
        <w:t xml:space="preserve">A </w:t>
      </w:r>
      <w:r w:rsidR="00A970E2">
        <w:t>new batch</w:t>
      </w:r>
      <w:r>
        <w:t xml:space="preserve"> job</w:t>
      </w:r>
      <w:r w:rsidR="00F962BB">
        <w:t xml:space="preserve"> to generate an interface file for AML name screening. Only </w:t>
      </w:r>
      <w:r w:rsidR="00906557">
        <w:t xml:space="preserve">the customer name of </w:t>
      </w:r>
      <w:r w:rsidR="00F962BB">
        <w:t>PPTA User shall be captured in this interface file.</w:t>
      </w:r>
    </w:p>
    <w:p w14:paraId="4AC11AE6" w14:textId="7125048F" w:rsidR="00F433AF" w:rsidRDefault="00F433AF" w:rsidP="00F433AF"/>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287"/>
      </w:tblGrid>
      <w:tr w:rsidR="00792CED" w14:paraId="38299E9F" w14:textId="77777777" w:rsidTr="003B7226">
        <w:tc>
          <w:tcPr>
            <w:tcW w:w="497" w:type="dxa"/>
            <w:shd w:val="clear" w:color="auto" w:fill="F2F2F2"/>
          </w:tcPr>
          <w:p w14:paraId="352F8F0E" w14:textId="77777777" w:rsidR="00792CED" w:rsidRPr="001F20DD" w:rsidRDefault="00792CED" w:rsidP="003B7226">
            <w:pPr>
              <w:rPr>
                <w:b/>
              </w:rPr>
            </w:pPr>
            <w:r w:rsidRPr="001F20DD">
              <w:rPr>
                <w:b/>
              </w:rPr>
              <w:t>#</w:t>
            </w:r>
          </w:p>
        </w:tc>
        <w:tc>
          <w:tcPr>
            <w:tcW w:w="8287" w:type="dxa"/>
            <w:shd w:val="clear" w:color="auto" w:fill="F2F2F2"/>
          </w:tcPr>
          <w:p w14:paraId="7C8FEAA4" w14:textId="77777777" w:rsidR="00792CED" w:rsidRPr="001F20DD" w:rsidRDefault="00792CED" w:rsidP="003B7226">
            <w:pPr>
              <w:rPr>
                <w:b/>
              </w:rPr>
            </w:pPr>
            <w:r>
              <w:rPr>
                <w:b/>
              </w:rPr>
              <w:t>UFN</w:t>
            </w:r>
          </w:p>
        </w:tc>
      </w:tr>
      <w:tr w:rsidR="00792CED" w14:paraId="334CCA53" w14:textId="77777777" w:rsidTr="003B7226">
        <w:tc>
          <w:tcPr>
            <w:tcW w:w="497" w:type="dxa"/>
            <w:shd w:val="clear" w:color="auto" w:fill="auto"/>
          </w:tcPr>
          <w:p w14:paraId="2FB71C25" w14:textId="77777777" w:rsidR="00792CED" w:rsidRDefault="00792CED" w:rsidP="003B7226">
            <w:r>
              <w:rPr>
                <w:rFonts w:hint="cs"/>
              </w:rPr>
              <w:t>1</w:t>
            </w:r>
          </w:p>
        </w:tc>
        <w:tc>
          <w:tcPr>
            <w:tcW w:w="8287" w:type="dxa"/>
            <w:shd w:val="clear" w:color="auto" w:fill="auto"/>
          </w:tcPr>
          <w:p w14:paraId="1EBF7DE0" w14:textId="1F701310" w:rsidR="00792CED" w:rsidRDefault="00792CED" w:rsidP="003B7226">
            <w:r>
              <w:t>FR-A-BIB-002</w:t>
            </w:r>
          </w:p>
        </w:tc>
      </w:tr>
      <w:tr w:rsidR="00792CED" w14:paraId="1165CC7D" w14:textId="77777777" w:rsidTr="003B7226">
        <w:tc>
          <w:tcPr>
            <w:tcW w:w="497" w:type="dxa"/>
            <w:shd w:val="clear" w:color="auto" w:fill="auto"/>
          </w:tcPr>
          <w:p w14:paraId="68BE85F9" w14:textId="09629395" w:rsidR="00792CED" w:rsidRDefault="00792CED" w:rsidP="003B7226">
            <w:r>
              <w:t>2</w:t>
            </w:r>
          </w:p>
        </w:tc>
        <w:tc>
          <w:tcPr>
            <w:tcW w:w="8287" w:type="dxa"/>
            <w:shd w:val="clear" w:color="auto" w:fill="auto"/>
          </w:tcPr>
          <w:p w14:paraId="70268915" w14:textId="78E3E9BE" w:rsidR="00792CED" w:rsidRDefault="00792CED" w:rsidP="003B7226">
            <w:r>
              <w:t>FR-A-BIB-008</w:t>
            </w:r>
          </w:p>
        </w:tc>
      </w:tr>
    </w:tbl>
    <w:p w14:paraId="342CC934" w14:textId="77777777" w:rsidR="00792CED" w:rsidRDefault="00792CED" w:rsidP="00F433AF"/>
    <w:p w14:paraId="70CE0611" w14:textId="77777777" w:rsidR="00F433AF" w:rsidRDefault="00F433AF" w:rsidP="00F433AF"/>
    <w:p w14:paraId="03938CD7" w14:textId="2673FDE9" w:rsidR="0077486F" w:rsidRDefault="00792CED" w:rsidP="00490C83">
      <w:r>
        <w:t>B</w:t>
      </w:r>
      <w:r w:rsidR="00490C83">
        <w:t xml:space="preserve">elow is </w:t>
      </w:r>
      <w:r>
        <w:t>a new</w:t>
      </w:r>
      <w:r w:rsidR="00490C83">
        <w:t xml:space="preserve"> batch job to be implemented in IbBatchJobs.</w:t>
      </w:r>
    </w:p>
    <w:p w14:paraId="7A7163BF" w14:textId="77777777" w:rsidR="00490C83" w:rsidRPr="00490C83" w:rsidRDefault="00490C83" w:rsidP="00490C83"/>
    <w:tbl>
      <w:tblPr>
        <w:tblStyle w:val="TableGrid"/>
        <w:tblW w:w="0" w:type="auto"/>
        <w:tblInd w:w="-5" w:type="dxa"/>
        <w:tblLook w:val="04A0" w:firstRow="1" w:lastRow="0" w:firstColumn="1" w:lastColumn="0" w:noHBand="0" w:noVBand="1"/>
      </w:tblPr>
      <w:tblGrid>
        <w:gridCol w:w="4637"/>
        <w:gridCol w:w="2635"/>
        <w:gridCol w:w="1363"/>
      </w:tblGrid>
      <w:tr w:rsidR="0077486F" w:rsidRPr="0077486F" w14:paraId="27B7C817" w14:textId="77777777" w:rsidTr="00490C83">
        <w:tc>
          <w:tcPr>
            <w:tcW w:w="4637" w:type="dxa"/>
            <w:shd w:val="pct20" w:color="auto" w:fill="auto"/>
          </w:tcPr>
          <w:p w14:paraId="3DBDF993" w14:textId="71D4E933" w:rsidR="0077486F" w:rsidRPr="0077486F" w:rsidRDefault="0077486F" w:rsidP="0077486F">
            <w:pPr>
              <w:pStyle w:val="ListParagraph"/>
              <w:ind w:left="0"/>
              <w:rPr>
                <w:b/>
                <w:lang w:val="x-none"/>
              </w:rPr>
            </w:pPr>
            <w:r w:rsidRPr="0077486F">
              <w:rPr>
                <w:b/>
                <w:lang w:val="x-none"/>
              </w:rPr>
              <w:t>Jobs</w:t>
            </w:r>
          </w:p>
        </w:tc>
        <w:tc>
          <w:tcPr>
            <w:tcW w:w="2635" w:type="dxa"/>
            <w:shd w:val="pct20" w:color="auto" w:fill="auto"/>
          </w:tcPr>
          <w:p w14:paraId="5370893E" w14:textId="285716D4" w:rsidR="0077486F" w:rsidRPr="0077486F" w:rsidRDefault="0077486F" w:rsidP="0077486F">
            <w:pPr>
              <w:pStyle w:val="ListParagraph"/>
              <w:ind w:left="0"/>
              <w:rPr>
                <w:b/>
                <w:lang w:val="x-none"/>
              </w:rPr>
            </w:pPr>
            <w:r w:rsidRPr="0077486F">
              <w:rPr>
                <w:b/>
                <w:lang w:val="x-none"/>
              </w:rPr>
              <w:t>Description</w:t>
            </w:r>
          </w:p>
        </w:tc>
        <w:tc>
          <w:tcPr>
            <w:tcW w:w="1363" w:type="dxa"/>
            <w:shd w:val="pct20" w:color="auto" w:fill="auto"/>
          </w:tcPr>
          <w:p w14:paraId="3C1C60BB" w14:textId="19E5D902" w:rsidR="0077486F" w:rsidRPr="0077486F" w:rsidRDefault="0077486F" w:rsidP="0077486F">
            <w:pPr>
              <w:pStyle w:val="ListParagraph"/>
              <w:ind w:left="0"/>
              <w:rPr>
                <w:b/>
                <w:lang w:val="x-none"/>
              </w:rPr>
            </w:pPr>
            <w:r>
              <w:rPr>
                <w:b/>
                <w:lang w:val="x-none"/>
              </w:rPr>
              <w:t>Execution Time</w:t>
            </w:r>
          </w:p>
        </w:tc>
      </w:tr>
      <w:tr w:rsidR="0077486F" w14:paraId="70DF70F9" w14:textId="77777777" w:rsidTr="00490C83">
        <w:tc>
          <w:tcPr>
            <w:tcW w:w="4637" w:type="dxa"/>
          </w:tcPr>
          <w:p w14:paraId="5083F23F" w14:textId="4B930C24" w:rsidR="0077486F" w:rsidRPr="00723380" w:rsidRDefault="0077486F" w:rsidP="0077486F">
            <w:pPr>
              <w:pStyle w:val="ListParagraph"/>
              <w:ind w:left="0"/>
            </w:pPr>
            <w:r>
              <w:rPr>
                <w:lang w:val="x-none"/>
              </w:rPr>
              <w:t>BIB</w:t>
            </w:r>
            <w:r w:rsidR="00723380">
              <w:t>UsersNameScanning</w:t>
            </w:r>
          </w:p>
        </w:tc>
        <w:tc>
          <w:tcPr>
            <w:tcW w:w="2635" w:type="dxa"/>
          </w:tcPr>
          <w:p w14:paraId="0A0CF153" w14:textId="75C4C2ED" w:rsidR="0077486F" w:rsidRPr="00792CED" w:rsidRDefault="00792CED" w:rsidP="0077486F">
            <w:pPr>
              <w:pStyle w:val="ListParagraph"/>
              <w:ind w:left="0"/>
            </w:pPr>
            <w:r>
              <w:t>A new batch job to general a FIRCO required format for AML name screening</w:t>
            </w:r>
          </w:p>
        </w:tc>
        <w:tc>
          <w:tcPr>
            <w:tcW w:w="1363" w:type="dxa"/>
          </w:tcPr>
          <w:p w14:paraId="70F13732" w14:textId="436FFC59" w:rsidR="0077486F" w:rsidRDefault="0077486F" w:rsidP="0077486F">
            <w:pPr>
              <w:pStyle w:val="ListParagraph"/>
              <w:ind w:left="0"/>
              <w:rPr>
                <w:lang w:val="x-none"/>
              </w:rPr>
            </w:pPr>
            <w:r>
              <w:rPr>
                <w:lang w:val="x-none"/>
              </w:rPr>
              <w:t>Daily</w:t>
            </w:r>
          </w:p>
        </w:tc>
      </w:tr>
    </w:tbl>
    <w:p w14:paraId="17A238CB" w14:textId="77777777" w:rsidR="0077486F" w:rsidRPr="000D52A4" w:rsidRDefault="0077486F" w:rsidP="0077486F">
      <w:pPr>
        <w:pStyle w:val="ListParagraph"/>
      </w:pPr>
    </w:p>
    <w:p w14:paraId="6759B649" w14:textId="3F498F4E" w:rsidR="0077486F" w:rsidRDefault="0077486F" w:rsidP="0077486F">
      <w:pPr>
        <w:rPr>
          <w:lang w:val="x-none"/>
        </w:rPr>
      </w:pPr>
    </w:p>
    <w:p w14:paraId="17E50787" w14:textId="77777777" w:rsidR="00792CED" w:rsidRDefault="00792CED" w:rsidP="00792CED">
      <w:pPr>
        <w:pStyle w:val="Heading4"/>
        <w:rPr>
          <w:lang w:val="en-US"/>
        </w:rPr>
      </w:pPr>
      <w:r>
        <w:rPr>
          <w:lang w:val="en-US"/>
        </w:rPr>
        <w:t xml:space="preserve">High-Level </w:t>
      </w:r>
      <w:r w:rsidRPr="00707026">
        <w:rPr>
          <w:lang w:val="en-US"/>
        </w:rPr>
        <w:t>Implementation</w:t>
      </w:r>
    </w:p>
    <w:p w14:paraId="485E8668" w14:textId="77777777" w:rsidR="00792CED" w:rsidRDefault="00792CED" w:rsidP="00792CED"/>
    <w:p w14:paraId="6D571EBE" w14:textId="77777777" w:rsidR="00792CED" w:rsidRDefault="00792CED" w:rsidP="00792CED">
      <w:r>
        <w:rPr>
          <w:rFonts w:hint="cs"/>
        </w:rPr>
        <w:t>B</w:t>
      </w:r>
      <w:r>
        <w:t>elow is the high-level design and approach of the implementation.</w:t>
      </w:r>
    </w:p>
    <w:p w14:paraId="42434C7E" w14:textId="77777777" w:rsidR="00792CED" w:rsidRPr="00707026" w:rsidRDefault="00792CED" w:rsidP="00792CED"/>
    <w:p w14:paraId="2ADA6626" w14:textId="1F2D3E3B" w:rsidR="00792CED" w:rsidRDefault="00792CED" w:rsidP="002B355F">
      <w:pPr>
        <w:pStyle w:val="ListParagraph"/>
        <w:numPr>
          <w:ilvl w:val="0"/>
          <w:numId w:val="21"/>
        </w:numPr>
      </w:pPr>
      <w:r>
        <w:t xml:space="preserve">A new IbBatchJob and </w:t>
      </w:r>
      <w:r w:rsidR="002D4FF7">
        <w:t>get</w:t>
      </w:r>
      <w:r>
        <w:t xml:space="preserve"> </w:t>
      </w:r>
      <w:r w:rsidR="002D4FF7">
        <w:t>the name of PPTA user which was created</w:t>
      </w:r>
      <w:r>
        <w:t xml:space="preserve"> one day before the job’s execution date</w:t>
      </w:r>
      <w:r w:rsidR="003637E8">
        <w:t>.</w:t>
      </w:r>
    </w:p>
    <w:p w14:paraId="319593F7" w14:textId="2E852D95" w:rsidR="00792CED" w:rsidRDefault="00792CED" w:rsidP="002B355F">
      <w:pPr>
        <w:pStyle w:val="ListParagraph"/>
        <w:numPr>
          <w:ilvl w:val="0"/>
          <w:numId w:val="21"/>
        </w:numPr>
      </w:pPr>
      <w:r>
        <w:t>Collect the FIRCO required information according to the FIRCO’s interface file specification and generate a</w:t>
      </w:r>
      <w:r w:rsidR="00B044B5">
        <w:t>n interface file with</w:t>
      </w:r>
      <w:r>
        <w:t xml:space="preserve"> fixed-length </w:t>
      </w:r>
      <w:r w:rsidR="00B044B5">
        <w:t>format</w:t>
      </w:r>
      <w:r w:rsidR="003637E8">
        <w:t>.</w:t>
      </w:r>
    </w:p>
    <w:p w14:paraId="063F95B9" w14:textId="13E04356" w:rsidR="00B044B5" w:rsidRDefault="00B044B5" w:rsidP="002B355F">
      <w:pPr>
        <w:pStyle w:val="ListParagraph"/>
        <w:numPr>
          <w:ilvl w:val="0"/>
          <w:numId w:val="21"/>
        </w:numPr>
        <w:rPr>
          <w:ins w:id="387" w:author="Peter S I. Tam" w:date="2021-06-15T12:12:00Z"/>
        </w:rPr>
      </w:pPr>
      <w:r>
        <w:t>Capture the customer name of PPTA user</w:t>
      </w:r>
      <w:r w:rsidR="002D4FF7">
        <w:t xml:space="preserve"> only</w:t>
      </w:r>
      <w:r w:rsidR="003637E8">
        <w:t>.</w:t>
      </w:r>
    </w:p>
    <w:p w14:paraId="1D83FC1B" w14:textId="274414E9" w:rsidR="0048443B" w:rsidRDefault="0048443B" w:rsidP="002B355F">
      <w:pPr>
        <w:pStyle w:val="ListParagraph"/>
        <w:numPr>
          <w:ilvl w:val="0"/>
          <w:numId w:val="21"/>
        </w:numPr>
        <w:rPr>
          <w:ins w:id="388" w:author="Peter S I. Tam" w:date="2021-06-15T12:12:00Z"/>
        </w:rPr>
      </w:pPr>
      <w:ins w:id="389" w:author="Peter S I. Tam" w:date="2021-06-15T12:12:00Z">
        <w:r>
          <w:t>Below is the required specification of interface file the System shall be followed to generate the file for name scanning.</w:t>
        </w:r>
      </w:ins>
    </w:p>
    <w:p w14:paraId="3E52F2CF" w14:textId="77777777" w:rsidR="00032A76" w:rsidRDefault="00910BC3">
      <w:pPr>
        <w:pStyle w:val="ListParagraph"/>
        <w:rPr>
          <w:ins w:id="390" w:author="Peter S I. Tam" w:date="2021-06-15T12:14:00Z"/>
        </w:rPr>
        <w:pPrChange w:id="391" w:author="Peter S I. Tam" w:date="2021-06-15T12:13:00Z">
          <w:pPr>
            <w:pStyle w:val="ListParagraph"/>
            <w:numPr>
              <w:numId w:val="21"/>
            </w:numPr>
            <w:ind w:hanging="360"/>
          </w:pPr>
        </w:pPrChange>
      </w:pPr>
      <w:ins w:id="392" w:author="Peter S I. Tam" w:date="2021-06-15T12:13:00Z">
        <w:r>
          <w:rPr>
            <w:noProof/>
          </w:rPr>
          <w:object w:dxaOrig="1531" w:dyaOrig="1050" w14:anchorId="38085CB8">
            <v:shape id="_x0000_i1027" type="#_x0000_t75" alt="" style="width:76.25pt;height:52.45pt;mso-width-percent:0;mso-height-percent:0;mso-width-percent:0;mso-height-percent:0" o:ole="">
              <v:imagedata r:id="rId51" o:title=""/>
            </v:shape>
            <o:OLEObject Type="Embed" ProgID="Excel.Sheet.12" ShapeID="_x0000_i1027" DrawAspect="Icon" ObjectID="_1685345760" r:id="rId52"/>
          </w:object>
        </w:r>
      </w:ins>
    </w:p>
    <w:p w14:paraId="79E2F779" w14:textId="361E2A8B" w:rsidR="0048443B" w:rsidRDefault="00910BC3">
      <w:pPr>
        <w:pStyle w:val="ListParagraph"/>
        <w:pPrChange w:id="393" w:author="Peter S I. Tam" w:date="2021-06-15T12:13:00Z">
          <w:pPr>
            <w:pStyle w:val="ListParagraph"/>
            <w:numPr>
              <w:numId w:val="21"/>
            </w:numPr>
            <w:ind w:hanging="360"/>
          </w:pPr>
        </w:pPrChange>
      </w:pPr>
      <w:ins w:id="394" w:author="Peter S I. Tam" w:date="2021-06-15T12:14:00Z">
        <w:r>
          <w:rPr>
            <w:noProof/>
          </w:rPr>
          <w:object w:dxaOrig="1531" w:dyaOrig="1050" w14:anchorId="3EA305BC">
            <v:shape id="_x0000_i1026" type="#_x0000_t75" alt="" style="width:76.25pt;height:52.45pt;mso-width-percent:0;mso-height-percent:0;mso-width-percent:0;mso-height-percent:0" o:ole="">
              <v:imagedata r:id="rId53" o:title=""/>
            </v:shape>
            <o:OLEObject Type="Embed" ProgID="Package" ShapeID="_x0000_i1026" DrawAspect="Icon" ObjectID="_1685345761" r:id="rId54"/>
          </w:object>
        </w:r>
      </w:ins>
    </w:p>
    <w:p w14:paraId="07221F08" w14:textId="0DAB68ED" w:rsidR="007910D9" w:rsidRDefault="007910D9">
      <w:pPr>
        <w:suppressAutoHyphens w:val="0"/>
      </w:pPr>
      <w:r>
        <w:br w:type="page"/>
      </w:r>
    </w:p>
    <w:p w14:paraId="019B0E2F" w14:textId="156E3160" w:rsidR="007910D9" w:rsidRPr="00667E7A" w:rsidRDefault="007910D9" w:rsidP="007910D9">
      <w:pPr>
        <w:pStyle w:val="Heading3"/>
        <w:rPr>
          <w:iCs/>
          <w:lang w:val="en-US"/>
        </w:rPr>
      </w:pPr>
      <w:bookmarkStart w:id="395" w:name="_Toc74733006"/>
      <w:r>
        <w:rPr>
          <w:iCs/>
          <w:lang w:val="en-US"/>
        </w:rPr>
        <w:lastRenderedPageBreak/>
        <w:t>IbBatchJob – BO Enquiry on BIB Trade X’press Information</w:t>
      </w:r>
      <w:bookmarkEnd w:id="395"/>
    </w:p>
    <w:p w14:paraId="347BD59A" w14:textId="77777777" w:rsidR="007910D9" w:rsidRDefault="007910D9" w:rsidP="007910D9">
      <w:pPr>
        <w:pStyle w:val="Heading4"/>
      </w:pPr>
      <w:r>
        <w:rPr>
          <w:lang w:val="en-US"/>
        </w:rPr>
        <w:t>Overview</w:t>
      </w:r>
    </w:p>
    <w:p w14:paraId="0DBE3517" w14:textId="77777777" w:rsidR="007910D9" w:rsidRPr="001168FE" w:rsidRDefault="007910D9" w:rsidP="007910D9">
      <w:pPr>
        <w:rPr>
          <w:lang w:val="x-none"/>
        </w:rPr>
      </w:pPr>
    </w:p>
    <w:p w14:paraId="55075E8D" w14:textId="7B19668E" w:rsidR="007910D9" w:rsidRDefault="007910D9" w:rsidP="007910D9">
      <w:r>
        <w:t>A new batch to</w:t>
      </w:r>
      <w:r w:rsidR="00D7320F">
        <w:t xml:space="preserve"> capture the Trade X’press information which shall be provided by IMEX</w:t>
      </w:r>
      <w:r>
        <w:t>.</w:t>
      </w:r>
    </w:p>
    <w:p w14:paraId="16C32958" w14:textId="77777777" w:rsidR="007910D9" w:rsidRDefault="007910D9" w:rsidP="007910D9"/>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8287"/>
      </w:tblGrid>
      <w:tr w:rsidR="007910D9" w14:paraId="2F4ECA60" w14:textId="77777777" w:rsidTr="003B7226">
        <w:tc>
          <w:tcPr>
            <w:tcW w:w="497" w:type="dxa"/>
            <w:shd w:val="clear" w:color="auto" w:fill="F2F2F2"/>
          </w:tcPr>
          <w:p w14:paraId="5815D628" w14:textId="77777777" w:rsidR="007910D9" w:rsidRPr="001F20DD" w:rsidRDefault="007910D9" w:rsidP="003B7226">
            <w:pPr>
              <w:rPr>
                <w:b/>
              </w:rPr>
            </w:pPr>
            <w:r w:rsidRPr="001F20DD">
              <w:rPr>
                <w:b/>
              </w:rPr>
              <w:t>#</w:t>
            </w:r>
          </w:p>
        </w:tc>
        <w:tc>
          <w:tcPr>
            <w:tcW w:w="8287" w:type="dxa"/>
            <w:shd w:val="clear" w:color="auto" w:fill="F2F2F2"/>
          </w:tcPr>
          <w:p w14:paraId="58C5976B" w14:textId="77777777" w:rsidR="007910D9" w:rsidRPr="001F20DD" w:rsidRDefault="007910D9" w:rsidP="003B7226">
            <w:pPr>
              <w:rPr>
                <w:b/>
              </w:rPr>
            </w:pPr>
            <w:r>
              <w:rPr>
                <w:b/>
              </w:rPr>
              <w:t>UFN</w:t>
            </w:r>
          </w:p>
        </w:tc>
      </w:tr>
      <w:tr w:rsidR="007910D9" w14:paraId="59501292" w14:textId="77777777" w:rsidTr="003B7226">
        <w:tc>
          <w:tcPr>
            <w:tcW w:w="497" w:type="dxa"/>
            <w:shd w:val="clear" w:color="auto" w:fill="auto"/>
          </w:tcPr>
          <w:p w14:paraId="7CB68AEE" w14:textId="77777777" w:rsidR="007910D9" w:rsidRDefault="007910D9" w:rsidP="003B7226">
            <w:r>
              <w:rPr>
                <w:rFonts w:hint="cs"/>
              </w:rPr>
              <w:t>1</w:t>
            </w:r>
          </w:p>
        </w:tc>
        <w:tc>
          <w:tcPr>
            <w:tcW w:w="8287" w:type="dxa"/>
            <w:shd w:val="clear" w:color="auto" w:fill="auto"/>
          </w:tcPr>
          <w:p w14:paraId="01FCC64C" w14:textId="4AC77234" w:rsidR="007910D9" w:rsidRDefault="007910D9" w:rsidP="003B7226">
            <w:r>
              <w:t>FR-A-BIB-00</w:t>
            </w:r>
            <w:r w:rsidR="002D4FF7">
              <w:t>5</w:t>
            </w:r>
          </w:p>
        </w:tc>
      </w:tr>
    </w:tbl>
    <w:p w14:paraId="61FCBA83" w14:textId="77777777" w:rsidR="007910D9" w:rsidRDefault="007910D9" w:rsidP="007910D9"/>
    <w:p w14:paraId="378C0BC8" w14:textId="77777777" w:rsidR="007910D9" w:rsidRDefault="007910D9" w:rsidP="007910D9"/>
    <w:p w14:paraId="12ACC97B" w14:textId="77777777" w:rsidR="007910D9" w:rsidRDefault="007910D9" w:rsidP="007910D9">
      <w:r>
        <w:t>Below is a new batch job to be implemented in IbBatchJobs.</w:t>
      </w:r>
    </w:p>
    <w:p w14:paraId="09BA34A6" w14:textId="77777777" w:rsidR="007910D9" w:rsidRPr="00490C83" w:rsidRDefault="007910D9" w:rsidP="007910D9"/>
    <w:tbl>
      <w:tblPr>
        <w:tblStyle w:val="TableGrid"/>
        <w:tblW w:w="0" w:type="auto"/>
        <w:tblInd w:w="-5" w:type="dxa"/>
        <w:tblLook w:val="04A0" w:firstRow="1" w:lastRow="0" w:firstColumn="1" w:lastColumn="0" w:noHBand="0" w:noVBand="1"/>
      </w:tblPr>
      <w:tblGrid>
        <w:gridCol w:w="4637"/>
        <w:gridCol w:w="2635"/>
        <w:gridCol w:w="1363"/>
      </w:tblGrid>
      <w:tr w:rsidR="007910D9" w:rsidRPr="0077486F" w14:paraId="71C73496" w14:textId="77777777" w:rsidTr="003B7226">
        <w:tc>
          <w:tcPr>
            <w:tcW w:w="4637" w:type="dxa"/>
            <w:shd w:val="pct20" w:color="auto" w:fill="auto"/>
          </w:tcPr>
          <w:p w14:paraId="47828A4A" w14:textId="77777777" w:rsidR="007910D9" w:rsidRPr="0077486F" w:rsidRDefault="007910D9" w:rsidP="003B7226">
            <w:pPr>
              <w:pStyle w:val="ListParagraph"/>
              <w:ind w:left="0"/>
              <w:rPr>
                <w:b/>
                <w:lang w:val="x-none"/>
              </w:rPr>
            </w:pPr>
            <w:r w:rsidRPr="0077486F">
              <w:rPr>
                <w:b/>
                <w:lang w:val="x-none"/>
              </w:rPr>
              <w:t>Jobs</w:t>
            </w:r>
          </w:p>
        </w:tc>
        <w:tc>
          <w:tcPr>
            <w:tcW w:w="2635" w:type="dxa"/>
            <w:shd w:val="pct20" w:color="auto" w:fill="auto"/>
          </w:tcPr>
          <w:p w14:paraId="76000562" w14:textId="77777777" w:rsidR="007910D9" w:rsidRPr="0077486F" w:rsidRDefault="007910D9" w:rsidP="003B7226">
            <w:pPr>
              <w:pStyle w:val="ListParagraph"/>
              <w:ind w:left="0"/>
              <w:rPr>
                <w:b/>
                <w:lang w:val="x-none"/>
              </w:rPr>
            </w:pPr>
            <w:r w:rsidRPr="0077486F">
              <w:rPr>
                <w:b/>
                <w:lang w:val="x-none"/>
              </w:rPr>
              <w:t>Description</w:t>
            </w:r>
          </w:p>
        </w:tc>
        <w:tc>
          <w:tcPr>
            <w:tcW w:w="1363" w:type="dxa"/>
            <w:shd w:val="pct20" w:color="auto" w:fill="auto"/>
          </w:tcPr>
          <w:p w14:paraId="79DB6BE5" w14:textId="77777777" w:rsidR="007910D9" w:rsidRPr="0077486F" w:rsidRDefault="007910D9" w:rsidP="003B7226">
            <w:pPr>
              <w:pStyle w:val="ListParagraph"/>
              <w:ind w:left="0"/>
              <w:rPr>
                <w:b/>
                <w:lang w:val="x-none"/>
              </w:rPr>
            </w:pPr>
            <w:r>
              <w:rPr>
                <w:b/>
                <w:lang w:val="x-none"/>
              </w:rPr>
              <w:t>Execution Time</w:t>
            </w:r>
          </w:p>
        </w:tc>
      </w:tr>
      <w:tr w:rsidR="007910D9" w14:paraId="444D61FD" w14:textId="77777777" w:rsidTr="003B7226">
        <w:tc>
          <w:tcPr>
            <w:tcW w:w="4637" w:type="dxa"/>
          </w:tcPr>
          <w:p w14:paraId="02395D33" w14:textId="0C251F2A" w:rsidR="007910D9" w:rsidRPr="00723380" w:rsidRDefault="007910D9" w:rsidP="003B7226">
            <w:pPr>
              <w:pStyle w:val="ListParagraph"/>
              <w:ind w:left="0"/>
            </w:pPr>
            <w:r>
              <w:rPr>
                <w:lang w:val="x-none"/>
              </w:rPr>
              <w:t>BIB</w:t>
            </w:r>
            <w:r w:rsidR="002D4FF7">
              <w:t>TradeXpress</w:t>
            </w:r>
          </w:p>
        </w:tc>
        <w:tc>
          <w:tcPr>
            <w:tcW w:w="2635" w:type="dxa"/>
          </w:tcPr>
          <w:p w14:paraId="6DB926FF" w14:textId="18B012A4" w:rsidR="002D4FF7" w:rsidRPr="00792CED" w:rsidRDefault="007910D9" w:rsidP="003B7226">
            <w:pPr>
              <w:pStyle w:val="ListParagraph"/>
              <w:ind w:left="0"/>
            </w:pPr>
            <w:r>
              <w:t xml:space="preserve">A new batch job to </w:t>
            </w:r>
            <w:r w:rsidR="002D4FF7">
              <w:t>capture</w:t>
            </w:r>
            <w:r w:rsidR="00B16B3E">
              <w:t xml:space="preserve"> the</w:t>
            </w:r>
            <w:r w:rsidR="002D4FF7">
              <w:t xml:space="preserve"> </w:t>
            </w:r>
            <w:r w:rsidR="00B16B3E">
              <w:br/>
              <w:t>Trade X</w:t>
            </w:r>
            <w:r w:rsidR="002D4FF7">
              <w:t xml:space="preserve">’press information of BIB customer. </w:t>
            </w:r>
          </w:p>
        </w:tc>
        <w:tc>
          <w:tcPr>
            <w:tcW w:w="1363" w:type="dxa"/>
          </w:tcPr>
          <w:p w14:paraId="7319EAB0" w14:textId="77777777" w:rsidR="007910D9" w:rsidRDefault="007910D9" w:rsidP="003B7226">
            <w:pPr>
              <w:pStyle w:val="ListParagraph"/>
              <w:ind w:left="0"/>
              <w:rPr>
                <w:lang w:val="x-none"/>
              </w:rPr>
            </w:pPr>
            <w:r>
              <w:rPr>
                <w:lang w:val="x-none"/>
              </w:rPr>
              <w:t>Daily</w:t>
            </w:r>
          </w:p>
        </w:tc>
      </w:tr>
    </w:tbl>
    <w:p w14:paraId="67B51115" w14:textId="53E4B739" w:rsidR="007910D9" w:rsidRPr="000D52A4" w:rsidDel="0048443B" w:rsidRDefault="007910D9" w:rsidP="007910D9">
      <w:pPr>
        <w:pStyle w:val="ListParagraph"/>
        <w:rPr>
          <w:del w:id="396" w:author="Peter S I. Tam" w:date="2021-06-15T12:13:00Z"/>
        </w:rPr>
      </w:pPr>
    </w:p>
    <w:p w14:paraId="285D3B3B" w14:textId="77777777" w:rsidR="007910D9" w:rsidRDefault="007910D9" w:rsidP="007910D9">
      <w:pPr>
        <w:rPr>
          <w:lang w:val="x-none"/>
        </w:rPr>
      </w:pPr>
    </w:p>
    <w:p w14:paraId="1BB60FCA" w14:textId="77777777" w:rsidR="007910D9" w:rsidRDefault="007910D9" w:rsidP="007910D9">
      <w:pPr>
        <w:pStyle w:val="Heading4"/>
        <w:rPr>
          <w:lang w:val="en-US"/>
        </w:rPr>
      </w:pPr>
      <w:r>
        <w:rPr>
          <w:lang w:val="en-US"/>
        </w:rPr>
        <w:t xml:space="preserve">High-Level </w:t>
      </w:r>
      <w:r w:rsidRPr="00707026">
        <w:rPr>
          <w:lang w:val="en-US"/>
        </w:rPr>
        <w:t>Implementation</w:t>
      </w:r>
    </w:p>
    <w:p w14:paraId="32888B8E" w14:textId="77777777" w:rsidR="007910D9" w:rsidRDefault="007910D9" w:rsidP="007910D9"/>
    <w:p w14:paraId="3B5E91E4" w14:textId="77777777" w:rsidR="007910D9" w:rsidRDefault="007910D9" w:rsidP="007910D9">
      <w:r>
        <w:rPr>
          <w:rFonts w:hint="cs"/>
        </w:rPr>
        <w:t>B</w:t>
      </w:r>
      <w:r>
        <w:t>elow is the high-level design and approach of the implementation.</w:t>
      </w:r>
    </w:p>
    <w:p w14:paraId="360FA05C" w14:textId="77777777" w:rsidR="007910D9" w:rsidRPr="00707026" w:rsidRDefault="007910D9" w:rsidP="007910D9"/>
    <w:p w14:paraId="03E4F516" w14:textId="5972C689" w:rsidR="00FC4EF7" w:rsidRDefault="007910D9" w:rsidP="002B355F">
      <w:pPr>
        <w:pStyle w:val="ListParagraph"/>
        <w:numPr>
          <w:ilvl w:val="0"/>
          <w:numId w:val="23"/>
        </w:numPr>
      </w:pPr>
      <w:r>
        <w:t xml:space="preserve">A </w:t>
      </w:r>
      <w:r w:rsidR="00B16B3E">
        <w:t>new batch job to be implemented to capture the Trade X’press information provided by IMEX</w:t>
      </w:r>
      <w:r w:rsidR="009C0FFA">
        <w:t xml:space="preserve"> via an interface file</w:t>
      </w:r>
      <w:r w:rsidR="00B16B3E">
        <w:t>.</w:t>
      </w:r>
    </w:p>
    <w:p w14:paraId="34EEB155" w14:textId="4127FEF9" w:rsidR="00B16B3E" w:rsidRDefault="00B16B3E" w:rsidP="002B355F">
      <w:pPr>
        <w:pStyle w:val="ListParagraph"/>
        <w:numPr>
          <w:ilvl w:val="0"/>
          <w:numId w:val="23"/>
        </w:numPr>
      </w:pPr>
      <w:r>
        <w:t xml:space="preserve">The Trade X’press </w:t>
      </w:r>
      <w:r w:rsidR="009C0FFA">
        <w:t>I</w:t>
      </w:r>
      <w:r>
        <w:t xml:space="preserve">nformation shall include the </w:t>
      </w:r>
    </w:p>
    <w:tbl>
      <w:tblPr>
        <w:tblW w:w="7960" w:type="dxa"/>
        <w:tblInd w:w="607" w:type="dxa"/>
        <w:tblLook w:val="04A0" w:firstRow="1" w:lastRow="0" w:firstColumn="1" w:lastColumn="0" w:noHBand="0" w:noVBand="1"/>
        <w:tblPrChange w:id="397" w:author="Peter S I. Tam" w:date="2021-06-15T10:29:00Z">
          <w:tblPr>
            <w:tblW w:w="7960" w:type="dxa"/>
            <w:tblLook w:val="04A0" w:firstRow="1" w:lastRow="0" w:firstColumn="1" w:lastColumn="0" w:noHBand="0" w:noVBand="1"/>
          </w:tblPr>
        </w:tblPrChange>
      </w:tblPr>
      <w:tblGrid>
        <w:gridCol w:w="3940"/>
        <w:gridCol w:w="4020"/>
        <w:tblGridChange w:id="398">
          <w:tblGrid>
            <w:gridCol w:w="3940"/>
            <w:gridCol w:w="4020"/>
          </w:tblGrid>
        </w:tblGridChange>
      </w:tblGrid>
      <w:tr w:rsidR="003E4696" w:rsidRPr="003E4696" w14:paraId="5D0ECB37" w14:textId="77777777" w:rsidTr="003E4696">
        <w:trPr>
          <w:trHeight w:val="276"/>
          <w:ins w:id="399" w:author="Peter S I. Tam" w:date="2021-06-15T10:29:00Z"/>
          <w:trPrChange w:id="400" w:author="Peter S I. Tam" w:date="2021-06-15T10:29:00Z">
            <w:trPr>
              <w:trHeight w:val="255"/>
            </w:trPr>
          </w:trPrChange>
        </w:trPr>
        <w:tc>
          <w:tcPr>
            <w:tcW w:w="3940" w:type="dxa"/>
            <w:vMerge w:val="restart"/>
            <w:tcBorders>
              <w:top w:val="single" w:sz="4" w:space="0" w:color="auto"/>
              <w:left w:val="single" w:sz="4" w:space="0" w:color="auto"/>
              <w:bottom w:val="single" w:sz="4" w:space="0" w:color="auto"/>
              <w:right w:val="single" w:sz="4" w:space="0" w:color="auto"/>
            </w:tcBorders>
            <w:shd w:val="clear" w:color="000000" w:fill="C0C0C0"/>
            <w:hideMark/>
            <w:tcPrChange w:id="401" w:author="Peter S I. Tam" w:date="2021-06-15T10:29:00Z">
              <w:tcPr>
                <w:tcW w:w="3940" w:type="dxa"/>
                <w:vMerge w:val="restart"/>
                <w:tcBorders>
                  <w:top w:val="single" w:sz="4" w:space="0" w:color="auto"/>
                  <w:left w:val="single" w:sz="4" w:space="0" w:color="auto"/>
                  <w:bottom w:val="single" w:sz="4" w:space="0" w:color="auto"/>
                  <w:right w:val="single" w:sz="4" w:space="0" w:color="auto"/>
                </w:tcBorders>
                <w:shd w:val="clear" w:color="000000" w:fill="C0C0C0"/>
                <w:hideMark/>
              </w:tcPr>
            </w:tcPrChange>
          </w:tcPr>
          <w:p w14:paraId="64380B7A" w14:textId="77777777" w:rsidR="003E4696" w:rsidRPr="003E4696" w:rsidRDefault="003E4696" w:rsidP="003E4696">
            <w:pPr>
              <w:suppressAutoHyphens w:val="0"/>
              <w:rPr>
                <w:ins w:id="402" w:author="Peter S I. Tam" w:date="2021-06-15T10:29:00Z"/>
                <w:rFonts w:eastAsia="Times New Roman"/>
                <w:b/>
                <w:bCs/>
                <w:color w:val="0000FF"/>
                <w:sz w:val="20"/>
                <w:szCs w:val="20"/>
                <w:lang w:eastAsia="zh-CN"/>
              </w:rPr>
            </w:pPr>
            <w:ins w:id="403" w:author="Peter S I. Tam" w:date="2021-06-15T10:29:00Z">
              <w:r w:rsidRPr="003E4696">
                <w:rPr>
                  <w:rFonts w:eastAsia="Times New Roman"/>
                  <w:b/>
                  <w:bCs/>
                  <w:color w:val="0000FF"/>
                  <w:sz w:val="20"/>
                  <w:szCs w:val="20"/>
                  <w:lang w:eastAsia="zh-CN"/>
                </w:rPr>
                <w:t>Field Name</w:t>
              </w:r>
            </w:ins>
          </w:p>
        </w:tc>
        <w:tc>
          <w:tcPr>
            <w:tcW w:w="4020" w:type="dxa"/>
            <w:vMerge w:val="restart"/>
            <w:tcBorders>
              <w:top w:val="single" w:sz="4" w:space="0" w:color="auto"/>
              <w:left w:val="single" w:sz="4" w:space="0" w:color="auto"/>
              <w:bottom w:val="single" w:sz="4" w:space="0" w:color="auto"/>
              <w:right w:val="single" w:sz="4" w:space="0" w:color="auto"/>
            </w:tcBorders>
            <w:shd w:val="clear" w:color="000000" w:fill="C0C0C0"/>
            <w:hideMark/>
            <w:tcPrChange w:id="404" w:author="Peter S I. Tam" w:date="2021-06-15T10:29:00Z">
              <w:tcPr>
                <w:tcW w:w="4020" w:type="dxa"/>
                <w:vMerge w:val="restart"/>
                <w:tcBorders>
                  <w:top w:val="single" w:sz="4" w:space="0" w:color="auto"/>
                  <w:left w:val="single" w:sz="4" w:space="0" w:color="auto"/>
                  <w:bottom w:val="single" w:sz="4" w:space="0" w:color="auto"/>
                  <w:right w:val="single" w:sz="4" w:space="0" w:color="auto"/>
                </w:tcBorders>
                <w:shd w:val="clear" w:color="000000" w:fill="C0C0C0"/>
                <w:hideMark/>
              </w:tcPr>
            </w:tcPrChange>
          </w:tcPr>
          <w:p w14:paraId="551D3889" w14:textId="77777777" w:rsidR="003E4696" w:rsidRPr="003E4696" w:rsidRDefault="003E4696" w:rsidP="003E4696">
            <w:pPr>
              <w:suppressAutoHyphens w:val="0"/>
              <w:rPr>
                <w:ins w:id="405" w:author="Peter S I. Tam" w:date="2021-06-15T10:29:00Z"/>
                <w:rFonts w:eastAsia="Times New Roman"/>
                <w:b/>
                <w:bCs/>
                <w:color w:val="0000FF"/>
                <w:sz w:val="20"/>
                <w:szCs w:val="20"/>
                <w:lang w:eastAsia="zh-CN"/>
              </w:rPr>
            </w:pPr>
            <w:ins w:id="406" w:author="Peter S I. Tam" w:date="2021-06-15T10:29:00Z">
              <w:r w:rsidRPr="003E4696">
                <w:rPr>
                  <w:rFonts w:eastAsia="Times New Roman"/>
                  <w:b/>
                  <w:bCs/>
                  <w:color w:val="0000FF"/>
                  <w:sz w:val="20"/>
                  <w:szCs w:val="20"/>
                  <w:lang w:eastAsia="zh-CN"/>
                </w:rPr>
                <w:t>Description</w:t>
              </w:r>
            </w:ins>
          </w:p>
        </w:tc>
      </w:tr>
      <w:tr w:rsidR="003E4696" w:rsidRPr="003E4696" w14:paraId="7B1A5B4B" w14:textId="77777777" w:rsidTr="003E4696">
        <w:trPr>
          <w:trHeight w:val="510"/>
          <w:ins w:id="407" w:author="Peter S I. Tam" w:date="2021-06-15T10:29:00Z"/>
          <w:trPrChange w:id="408" w:author="Peter S I. Tam" w:date="2021-06-15T10:29:00Z">
            <w:trPr>
              <w:trHeight w:val="510"/>
            </w:trPr>
          </w:trPrChange>
        </w:trPr>
        <w:tc>
          <w:tcPr>
            <w:tcW w:w="3940" w:type="dxa"/>
            <w:vMerge/>
            <w:tcBorders>
              <w:top w:val="single" w:sz="4" w:space="0" w:color="auto"/>
              <w:left w:val="single" w:sz="4" w:space="0" w:color="auto"/>
              <w:bottom w:val="single" w:sz="4" w:space="0" w:color="auto"/>
              <w:right w:val="single" w:sz="4" w:space="0" w:color="auto"/>
            </w:tcBorders>
            <w:vAlign w:val="center"/>
            <w:hideMark/>
            <w:tcPrChange w:id="409" w:author="Peter S I. Tam" w:date="2021-06-15T10:29:00Z">
              <w:tcPr>
                <w:tcW w:w="3940" w:type="dxa"/>
                <w:vMerge/>
                <w:tcBorders>
                  <w:top w:val="single" w:sz="4" w:space="0" w:color="auto"/>
                  <w:left w:val="single" w:sz="4" w:space="0" w:color="auto"/>
                  <w:bottom w:val="single" w:sz="4" w:space="0" w:color="auto"/>
                  <w:right w:val="single" w:sz="4" w:space="0" w:color="auto"/>
                </w:tcBorders>
                <w:vAlign w:val="center"/>
                <w:hideMark/>
              </w:tcPr>
            </w:tcPrChange>
          </w:tcPr>
          <w:p w14:paraId="1B96E8F4" w14:textId="77777777" w:rsidR="003E4696" w:rsidRPr="003E4696" w:rsidRDefault="003E4696" w:rsidP="003E4696">
            <w:pPr>
              <w:suppressAutoHyphens w:val="0"/>
              <w:rPr>
                <w:ins w:id="410" w:author="Peter S I. Tam" w:date="2021-06-15T10:29:00Z"/>
                <w:rFonts w:eastAsia="Times New Roman"/>
                <w:b/>
                <w:bCs/>
                <w:color w:val="0000FF"/>
                <w:sz w:val="20"/>
                <w:szCs w:val="20"/>
                <w:lang w:eastAsia="zh-CN"/>
              </w:rPr>
            </w:pPr>
          </w:p>
        </w:tc>
        <w:tc>
          <w:tcPr>
            <w:tcW w:w="4020" w:type="dxa"/>
            <w:vMerge/>
            <w:tcBorders>
              <w:top w:val="single" w:sz="4" w:space="0" w:color="auto"/>
              <w:left w:val="single" w:sz="4" w:space="0" w:color="auto"/>
              <w:bottom w:val="single" w:sz="4" w:space="0" w:color="auto"/>
              <w:right w:val="single" w:sz="4" w:space="0" w:color="auto"/>
            </w:tcBorders>
            <w:vAlign w:val="center"/>
            <w:hideMark/>
            <w:tcPrChange w:id="411" w:author="Peter S I. Tam" w:date="2021-06-15T10:29:00Z">
              <w:tcPr>
                <w:tcW w:w="4020" w:type="dxa"/>
                <w:vMerge/>
                <w:tcBorders>
                  <w:top w:val="single" w:sz="4" w:space="0" w:color="auto"/>
                  <w:left w:val="single" w:sz="4" w:space="0" w:color="auto"/>
                  <w:bottom w:val="single" w:sz="4" w:space="0" w:color="auto"/>
                  <w:right w:val="single" w:sz="4" w:space="0" w:color="auto"/>
                </w:tcBorders>
                <w:vAlign w:val="center"/>
                <w:hideMark/>
              </w:tcPr>
            </w:tcPrChange>
          </w:tcPr>
          <w:p w14:paraId="0773A8AB" w14:textId="77777777" w:rsidR="003E4696" w:rsidRPr="003E4696" w:rsidRDefault="003E4696" w:rsidP="003E4696">
            <w:pPr>
              <w:suppressAutoHyphens w:val="0"/>
              <w:rPr>
                <w:ins w:id="412" w:author="Peter S I. Tam" w:date="2021-06-15T10:29:00Z"/>
                <w:rFonts w:eastAsia="Times New Roman"/>
                <w:b/>
                <w:bCs/>
                <w:color w:val="0000FF"/>
                <w:sz w:val="20"/>
                <w:szCs w:val="20"/>
                <w:lang w:eastAsia="zh-CN"/>
              </w:rPr>
            </w:pPr>
          </w:p>
        </w:tc>
      </w:tr>
      <w:tr w:rsidR="003E4696" w:rsidRPr="003E4696" w14:paraId="73300C84" w14:textId="77777777" w:rsidTr="003E4696">
        <w:trPr>
          <w:trHeight w:val="255"/>
          <w:ins w:id="413" w:author="Peter S I. Tam" w:date="2021-06-15T10:29:00Z"/>
          <w:trPrChange w:id="414" w:author="Peter S I. Tam" w:date="2021-06-15T10:29:00Z">
            <w:trPr>
              <w:trHeight w:val="255"/>
            </w:trPr>
          </w:trPrChange>
        </w:trPr>
        <w:tc>
          <w:tcPr>
            <w:tcW w:w="3940" w:type="dxa"/>
            <w:tcBorders>
              <w:top w:val="nil"/>
              <w:left w:val="single" w:sz="4" w:space="0" w:color="auto"/>
              <w:bottom w:val="single" w:sz="4" w:space="0" w:color="auto"/>
              <w:right w:val="single" w:sz="4" w:space="0" w:color="auto"/>
            </w:tcBorders>
            <w:shd w:val="clear" w:color="auto" w:fill="auto"/>
            <w:hideMark/>
            <w:tcPrChange w:id="415" w:author="Peter S I. Tam" w:date="2021-06-15T10:29:00Z">
              <w:tcPr>
                <w:tcW w:w="3940" w:type="dxa"/>
                <w:tcBorders>
                  <w:top w:val="nil"/>
                  <w:left w:val="single" w:sz="4" w:space="0" w:color="auto"/>
                  <w:bottom w:val="single" w:sz="4" w:space="0" w:color="auto"/>
                  <w:right w:val="single" w:sz="4" w:space="0" w:color="auto"/>
                </w:tcBorders>
                <w:shd w:val="clear" w:color="auto" w:fill="auto"/>
                <w:hideMark/>
              </w:tcPr>
            </w:tcPrChange>
          </w:tcPr>
          <w:p w14:paraId="3D2D4EC6" w14:textId="77777777" w:rsidR="003E4696" w:rsidRPr="003E4696" w:rsidRDefault="003E4696" w:rsidP="003E4696">
            <w:pPr>
              <w:suppressAutoHyphens w:val="0"/>
              <w:rPr>
                <w:ins w:id="416" w:author="Peter S I. Tam" w:date="2021-06-15T10:29:00Z"/>
                <w:rFonts w:eastAsia="Times New Roman"/>
                <w:sz w:val="20"/>
                <w:szCs w:val="20"/>
                <w:lang w:eastAsia="zh-CN"/>
              </w:rPr>
            </w:pPr>
            <w:ins w:id="417" w:author="Peter S I. Tam" w:date="2021-06-15T10:29:00Z">
              <w:r w:rsidRPr="003E4696">
                <w:rPr>
                  <w:rFonts w:eastAsia="Times New Roman"/>
                  <w:sz w:val="20"/>
                  <w:szCs w:val="20"/>
                  <w:lang w:eastAsia="zh-CN"/>
                </w:rPr>
                <w:t>CUSTOMER_ID</w:t>
              </w:r>
            </w:ins>
          </w:p>
        </w:tc>
        <w:tc>
          <w:tcPr>
            <w:tcW w:w="4020" w:type="dxa"/>
            <w:tcBorders>
              <w:top w:val="nil"/>
              <w:left w:val="nil"/>
              <w:bottom w:val="single" w:sz="4" w:space="0" w:color="auto"/>
              <w:right w:val="single" w:sz="4" w:space="0" w:color="auto"/>
            </w:tcBorders>
            <w:shd w:val="clear" w:color="auto" w:fill="auto"/>
            <w:hideMark/>
            <w:tcPrChange w:id="418" w:author="Peter S I. Tam" w:date="2021-06-15T10:29:00Z">
              <w:tcPr>
                <w:tcW w:w="4020" w:type="dxa"/>
                <w:tcBorders>
                  <w:top w:val="nil"/>
                  <w:left w:val="nil"/>
                  <w:bottom w:val="single" w:sz="4" w:space="0" w:color="auto"/>
                  <w:right w:val="single" w:sz="4" w:space="0" w:color="auto"/>
                </w:tcBorders>
                <w:shd w:val="clear" w:color="auto" w:fill="auto"/>
                <w:hideMark/>
              </w:tcPr>
            </w:tcPrChange>
          </w:tcPr>
          <w:p w14:paraId="0E33C598" w14:textId="17DAA08C" w:rsidR="003E4696" w:rsidRPr="003E4696" w:rsidRDefault="003E4696" w:rsidP="003E4696">
            <w:pPr>
              <w:suppressAutoHyphens w:val="0"/>
              <w:rPr>
                <w:ins w:id="419" w:author="Peter S I. Tam" w:date="2021-06-15T10:29:00Z"/>
                <w:rFonts w:eastAsia="Times New Roman"/>
                <w:sz w:val="20"/>
                <w:szCs w:val="20"/>
                <w:lang w:eastAsia="zh-CN"/>
              </w:rPr>
            </w:pPr>
            <w:ins w:id="420" w:author="Peter S I. Tam" w:date="2021-06-15T10:29:00Z">
              <w:r w:rsidRPr="003E4696">
                <w:rPr>
                  <w:rFonts w:eastAsia="Times New Roman"/>
                  <w:sz w:val="20"/>
                  <w:szCs w:val="20"/>
                  <w:lang w:eastAsia="zh-CN"/>
                </w:rPr>
                <w:t>Customer ID</w:t>
              </w:r>
              <w:r>
                <w:rPr>
                  <w:rFonts w:eastAsia="Times New Roman"/>
                  <w:sz w:val="20"/>
                  <w:szCs w:val="20"/>
                  <w:lang w:eastAsia="zh-CN"/>
                </w:rPr>
                <w:t xml:space="preserve"> of IMEX</w:t>
              </w:r>
            </w:ins>
          </w:p>
        </w:tc>
      </w:tr>
      <w:tr w:rsidR="003E4696" w:rsidRPr="003E4696" w14:paraId="3F40D82E" w14:textId="77777777" w:rsidTr="003E4696">
        <w:trPr>
          <w:trHeight w:val="260"/>
          <w:ins w:id="421" w:author="Peter S I. Tam" w:date="2021-06-15T10:29:00Z"/>
          <w:trPrChange w:id="422" w:author="Peter S I. Tam" w:date="2021-06-15T10:29:00Z">
            <w:trPr>
              <w:trHeight w:val="765"/>
            </w:trPr>
          </w:trPrChange>
        </w:trPr>
        <w:tc>
          <w:tcPr>
            <w:tcW w:w="3940" w:type="dxa"/>
            <w:tcBorders>
              <w:top w:val="nil"/>
              <w:left w:val="single" w:sz="4" w:space="0" w:color="auto"/>
              <w:bottom w:val="single" w:sz="4" w:space="0" w:color="auto"/>
              <w:right w:val="single" w:sz="4" w:space="0" w:color="auto"/>
            </w:tcBorders>
            <w:shd w:val="clear" w:color="auto" w:fill="auto"/>
            <w:hideMark/>
            <w:tcPrChange w:id="423" w:author="Peter S I. Tam" w:date="2021-06-15T10:29:00Z">
              <w:tcPr>
                <w:tcW w:w="3940" w:type="dxa"/>
                <w:tcBorders>
                  <w:top w:val="nil"/>
                  <w:left w:val="single" w:sz="4" w:space="0" w:color="auto"/>
                  <w:bottom w:val="single" w:sz="4" w:space="0" w:color="auto"/>
                  <w:right w:val="single" w:sz="4" w:space="0" w:color="auto"/>
                </w:tcBorders>
                <w:shd w:val="clear" w:color="auto" w:fill="auto"/>
                <w:hideMark/>
              </w:tcPr>
            </w:tcPrChange>
          </w:tcPr>
          <w:p w14:paraId="155D1BEB" w14:textId="77777777" w:rsidR="003E4696" w:rsidRPr="003E4696" w:rsidRDefault="003E4696" w:rsidP="003E4696">
            <w:pPr>
              <w:suppressAutoHyphens w:val="0"/>
              <w:rPr>
                <w:ins w:id="424" w:author="Peter S I. Tam" w:date="2021-06-15T10:29:00Z"/>
                <w:rFonts w:eastAsia="Times New Roman"/>
                <w:sz w:val="20"/>
                <w:szCs w:val="20"/>
                <w:lang w:eastAsia="zh-CN"/>
              </w:rPr>
            </w:pPr>
            <w:ins w:id="425" w:author="Peter S I. Tam" w:date="2021-06-15T10:29:00Z">
              <w:r w:rsidRPr="003E4696">
                <w:rPr>
                  <w:rFonts w:eastAsia="Times New Roman"/>
                  <w:sz w:val="20"/>
                  <w:szCs w:val="20"/>
                  <w:lang w:eastAsia="zh-CN"/>
                </w:rPr>
                <w:t>ACCOUNT_STATUS</w:t>
              </w:r>
            </w:ins>
          </w:p>
        </w:tc>
        <w:tc>
          <w:tcPr>
            <w:tcW w:w="4020" w:type="dxa"/>
            <w:tcBorders>
              <w:top w:val="nil"/>
              <w:left w:val="nil"/>
              <w:bottom w:val="single" w:sz="4" w:space="0" w:color="auto"/>
              <w:right w:val="single" w:sz="4" w:space="0" w:color="auto"/>
            </w:tcBorders>
            <w:shd w:val="clear" w:color="auto" w:fill="auto"/>
            <w:hideMark/>
            <w:tcPrChange w:id="426" w:author="Peter S I. Tam" w:date="2021-06-15T10:29:00Z">
              <w:tcPr>
                <w:tcW w:w="4020" w:type="dxa"/>
                <w:tcBorders>
                  <w:top w:val="nil"/>
                  <w:left w:val="nil"/>
                  <w:bottom w:val="single" w:sz="4" w:space="0" w:color="auto"/>
                  <w:right w:val="single" w:sz="4" w:space="0" w:color="auto"/>
                </w:tcBorders>
                <w:shd w:val="clear" w:color="auto" w:fill="auto"/>
                <w:hideMark/>
              </w:tcPr>
            </w:tcPrChange>
          </w:tcPr>
          <w:p w14:paraId="3004B281" w14:textId="77777777" w:rsidR="003E4696" w:rsidRPr="003E4696" w:rsidRDefault="003E4696" w:rsidP="003E4696">
            <w:pPr>
              <w:suppressAutoHyphens w:val="0"/>
              <w:rPr>
                <w:ins w:id="427" w:author="Peter S I. Tam" w:date="2021-06-15T10:29:00Z"/>
                <w:rFonts w:eastAsia="Times New Roman"/>
                <w:sz w:val="20"/>
                <w:szCs w:val="20"/>
                <w:lang w:eastAsia="zh-CN"/>
              </w:rPr>
            </w:pPr>
            <w:ins w:id="428" w:author="Peter S I. Tam" w:date="2021-06-15T10:29:00Z">
              <w:r w:rsidRPr="003E4696">
                <w:rPr>
                  <w:rFonts w:eastAsia="Times New Roman"/>
                  <w:sz w:val="20"/>
                  <w:szCs w:val="20"/>
                  <w:lang w:eastAsia="zh-CN"/>
                </w:rPr>
                <w:t>Account status</w:t>
              </w:r>
            </w:ins>
          </w:p>
        </w:tc>
      </w:tr>
      <w:tr w:rsidR="003E4696" w:rsidRPr="003E4696" w14:paraId="3103E5B3" w14:textId="77777777" w:rsidTr="003E4696">
        <w:trPr>
          <w:trHeight w:val="255"/>
          <w:ins w:id="429" w:author="Peter S I. Tam" w:date="2021-06-15T10:29:00Z"/>
          <w:trPrChange w:id="430" w:author="Peter S I. Tam" w:date="2021-06-15T10:29:00Z">
            <w:trPr>
              <w:trHeight w:val="255"/>
            </w:trPr>
          </w:trPrChange>
        </w:trPr>
        <w:tc>
          <w:tcPr>
            <w:tcW w:w="3940" w:type="dxa"/>
            <w:tcBorders>
              <w:top w:val="nil"/>
              <w:left w:val="single" w:sz="4" w:space="0" w:color="auto"/>
              <w:bottom w:val="single" w:sz="4" w:space="0" w:color="auto"/>
              <w:right w:val="single" w:sz="4" w:space="0" w:color="auto"/>
            </w:tcBorders>
            <w:shd w:val="clear" w:color="auto" w:fill="auto"/>
            <w:hideMark/>
            <w:tcPrChange w:id="431" w:author="Peter S I. Tam" w:date="2021-06-15T10:29:00Z">
              <w:tcPr>
                <w:tcW w:w="3940" w:type="dxa"/>
                <w:tcBorders>
                  <w:top w:val="nil"/>
                  <w:left w:val="single" w:sz="4" w:space="0" w:color="auto"/>
                  <w:bottom w:val="single" w:sz="4" w:space="0" w:color="auto"/>
                  <w:right w:val="single" w:sz="4" w:space="0" w:color="auto"/>
                </w:tcBorders>
                <w:shd w:val="clear" w:color="auto" w:fill="auto"/>
                <w:hideMark/>
              </w:tcPr>
            </w:tcPrChange>
          </w:tcPr>
          <w:p w14:paraId="35B223F8" w14:textId="77777777" w:rsidR="003E4696" w:rsidRPr="003E4696" w:rsidRDefault="003E4696" w:rsidP="003E4696">
            <w:pPr>
              <w:suppressAutoHyphens w:val="0"/>
              <w:rPr>
                <w:ins w:id="432" w:author="Peter S I. Tam" w:date="2021-06-15T10:29:00Z"/>
                <w:rFonts w:eastAsia="Times New Roman"/>
                <w:sz w:val="20"/>
                <w:szCs w:val="20"/>
                <w:lang w:eastAsia="zh-CN"/>
              </w:rPr>
            </w:pPr>
            <w:ins w:id="433" w:author="Peter S I. Tam" w:date="2021-06-15T10:29:00Z">
              <w:r w:rsidRPr="003E4696">
                <w:rPr>
                  <w:rFonts w:eastAsia="Times New Roman"/>
                  <w:sz w:val="20"/>
                  <w:szCs w:val="20"/>
                  <w:lang w:eastAsia="zh-CN"/>
                </w:rPr>
                <w:t>KYCC_DATE</w:t>
              </w:r>
            </w:ins>
          </w:p>
        </w:tc>
        <w:tc>
          <w:tcPr>
            <w:tcW w:w="4020" w:type="dxa"/>
            <w:tcBorders>
              <w:top w:val="nil"/>
              <w:left w:val="nil"/>
              <w:bottom w:val="single" w:sz="4" w:space="0" w:color="auto"/>
              <w:right w:val="single" w:sz="4" w:space="0" w:color="auto"/>
            </w:tcBorders>
            <w:shd w:val="clear" w:color="auto" w:fill="auto"/>
            <w:hideMark/>
            <w:tcPrChange w:id="434" w:author="Peter S I. Tam" w:date="2021-06-15T10:29:00Z">
              <w:tcPr>
                <w:tcW w:w="4020" w:type="dxa"/>
                <w:tcBorders>
                  <w:top w:val="nil"/>
                  <w:left w:val="nil"/>
                  <w:bottom w:val="single" w:sz="4" w:space="0" w:color="auto"/>
                  <w:right w:val="single" w:sz="4" w:space="0" w:color="auto"/>
                </w:tcBorders>
                <w:shd w:val="clear" w:color="auto" w:fill="auto"/>
                <w:hideMark/>
              </w:tcPr>
            </w:tcPrChange>
          </w:tcPr>
          <w:p w14:paraId="0E1AB0F8" w14:textId="77777777" w:rsidR="003E4696" w:rsidRPr="003E4696" w:rsidRDefault="003E4696" w:rsidP="003E4696">
            <w:pPr>
              <w:suppressAutoHyphens w:val="0"/>
              <w:rPr>
                <w:ins w:id="435" w:author="Peter S I. Tam" w:date="2021-06-15T10:29:00Z"/>
                <w:rFonts w:eastAsia="Times New Roman"/>
                <w:sz w:val="20"/>
                <w:szCs w:val="20"/>
                <w:lang w:eastAsia="zh-CN"/>
              </w:rPr>
            </w:pPr>
            <w:ins w:id="436" w:author="Peter S I. Tam" w:date="2021-06-15T10:29:00Z">
              <w:r w:rsidRPr="003E4696">
                <w:rPr>
                  <w:rFonts w:eastAsia="Times New Roman"/>
                  <w:sz w:val="20"/>
                  <w:szCs w:val="20"/>
                  <w:lang w:eastAsia="zh-CN"/>
                </w:rPr>
                <w:t>KYCC Date</w:t>
              </w:r>
            </w:ins>
          </w:p>
        </w:tc>
      </w:tr>
      <w:tr w:rsidR="003E4696" w:rsidRPr="003E4696" w14:paraId="312D30D2" w14:textId="77777777" w:rsidTr="003E4696">
        <w:trPr>
          <w:trHeight w:val="255"/>
          <w:ins w:id="437" w:author="Peter S I. Tam" w:date="2021-06-15T10:29:00Z"/>
          <w:trPrChange w:id="438" w:author="Peter S I. Tam" w:date="2021-06-15T10:29:00Z">
            <w:trPr>
              <w:trHeight w:val="255"/>
            </w:trPr>
          </w:trPrChange>
        </w:trPr>
        <w:tc>
          <w:tcPr>
            <w:tcW w:w="3940" w:type="dxa"/>
            <w:tcBorders>
              <w:top w:val="nil"/>
              <w:left w:val="single" w:sz="4" w:space="0" w:color="auto"/>
              <w:bottom w:val="single" w:sz="4" w:space="0" w:color="auto"/>
              <w:right w:val="single" w:sz="4" w:space="0" w:color="auto"/>
            </w:tcBorders>
            <w:shd w:val="clear" w:color="auto" w:fill="auto"/>
            <w:hideMark/>
            <w:tcPrChange w:id="439" w:author="Peter S I. Tam" w:date="2021-06-15T10:29:00Z">
              <w:tcPr>
                <w:tcW w:w="3940" w:type="dxa"/>
                <w:tcBorders>
                  <w:top w:val="nil"/>
                  <w:left w:val="single" w:sz="4" w:space="0" w:color="auto"/>
                  <w:bottom w:val="single" w:sz="4" w:space="0" w:color="auto"/>
                  <w:right w:val="single" w:sz="4" w:space="0" w:color="auto"/>
                </w:tcBorders>
                <w:shd w:val="clear" w:color="auto" w:fill="auto"/>
                <w:hideMark/>
              </w:tcPr>
            </w:tcPrChange>
          </w:tcPr>
          <w:p w14:paraId="7D8FC211" w14:textId="77777777" w:rsidR="003E4696" w:rsidRPr="003E4696" w:rsidRDefault="003E4696" w:rsidP="003E4696">
            <w:pPr>
              <w:suppressAutoHyphens w:val="0"/>
              <w:rPr>
                <w:ins w:id="440" w:author="Peter S I. Tam" w:date="2021-06-15T10:29:00Z"/>
                <w:rFonts w:eastAsia="Times New Roman"/>
                <w:sz w:val="20"/>
                <w:szCs w:val="20"/>
                <w:lang w:eastAsia="zh-CN"/>
              </w:rPr>
            </w:pPr>
            <w:ins w:id="441" w:author="Peter S I. Tam" w:date="2021-06-15T10:29:00Z">
              <w:r w:rsidRPr="003E4696">
                <w:rPr>
                  <w:rFonts w:eastAsia="Times New Roman"/>
                  <w:sz w:val="20"/>
                  <w:szCs w:val="20"/>
                  <w:lang w:eastAsia="zh-CN"/>
                </w:rPr>
                <w:t>TRADE_XPRESS_STATUS</w:t>
              </w:r>
            </w:ins>
          </w:p>
        </w:tc>
        <w:tc>
          <w:tcPr>
            <w:tcW w:w="4020" w:type="dxa"/>
            <w:tcBorders>
              <w:top w:val="nil"/>
              <w:left w:val="nil"/>
              <w:bottom w:val="single" w:sz="4" w:space="0" w:color="auto"/>
              <w:right w:val="single" w:sz="4" w:space="0" w:color="auto"/>
            </w:tcBorders>
            <w:shd w:val="clear" w:color="auto" w:fill="auto"/>
            <w:hideMark/>
            <w:tcPrChange w:id="442" w:author="Peter S I. Tam" w:date="2021-06-15T10:29:00Z">
              <w:tcPr>
                <w:tcW w:w="4020" w:type="dxa"/>
                <w:tcBorders>
                  <w:top w:val="nil"/>
                  <w:left w:val="nil"/>
                  <w:bottom w:val="single" w:sz="4" w:space="0" w:color="auto"/>
                  <w:right w:val="single" w:sz="4" w:space="0" w:color="auto"/>
                </w:tcBorders>
                <w:shd w:val="clear" w:color="auto" w:fill="auto"/>
                <w:hideMark/>
              </w:tcPr>
            </w:tcPrChange>
          </w:tcPr>
          <w:p w14:paraId="0F14EF4E" w14:textId="77777777" w:rsidR="003E4696" w:rsidRPr="003E4696" w:rsidRDefault="003E4696" w:rsidP="003E4696">
            <w:pPr>
              <w:suppressAutoHyphens w:val="0"/>
              <w:rPr>
                <w:ins w:id="443" w:author="Peter S I. Tam" w:date="2021-06-15T10:29:00Z"/>
                <w:rFonts w:eastAsia="Times New Roman"/>
                <w:sz w:val="20"/>
                <w:szCs w:val="20"/>
                <w:lang w:eastAsia="zh-CN"/>
              </w:rPr>
            </w:pPr>
            <w:ins w:id="444" w:author="Peter S I. Tam" w:date="2021-06-15T10:29:00Z">
              <w:r w:rsidRPr="003E4696">
                <w:rPr>
                  <w:rFonts w:eastAsia="Times New Roman"/>
                  <w:sz w:val="20"/>
                  <w:szCs w:val="20"/>
                  <w:lang w:eastAsia="zh-CN"/>
                </w:rPr>
                <w:t>Trade express status</w:t>
              </w:r>
            </w:ins>
          </w:p>
        </w:tc>
      </w:tr>
      <w:tr w:rsidR="003E4696" w:rsidRPr="003E4696" w14:paraId="0478BD72" w14:textId="77777777" w:rsidTr="003E4696">
        <w:trPr>
          <w:trHeight w:val="255"/>
          <w:ins w:id="445" w:author="Peter S I. Tam" w:date="2021-06-15T10:29:00Z"/>
          <w:trPrChange w:id="446" w:author="Peter S I. Tam" w:date="2021-06-15T10:29:00Z">
            <w:trPr>
              <w:trHeight w:val="255"/>
            </w:trPr>
          </w:trPrChange>
        </w:trPr>
        <w:tc>
          <w:tcPr>
            <w:tcW w:w="3940" w:type="dxa"/>
            <w:tcBorders>
              <w:top w:val="nil"/>
              <w:left w:val="single" w:sz="4" w:space="0" w:color="auto"/>
              <w:bottom w:val="single" w:sz="4" w:space="0" w:color="auto"/>
              <w:right w:val="single" w:sz="4" w:space="0" w:color="auto"/>
            </w:tcBorders>
            <w:shd w:val="clear" w:color="auto" w:fill="auto"/>
            <w:hideMark/>
            <w:tcPrChange w:id="447" w:author="Peter S I. Tam" w:date="2021-06-15T10:29:00Z">
              <w:tcPr>
                <w:tcW w:w="3940" w:type="dxa"/>
                <w:tcBorders>
                  <w:top w:val="nil"/>
                  <w:left w:val="single" w:sz="4" w:space="0" w:color="auto"/>
                  <w:bottom w:val="single" w:sz="4" w:space="0" w:color="auto"/>
                  <w:right w:val="single" w:sz="4" w:space="0" w:color="auto"/>
                </w:tcBorders>
                <w:shd w:val="clear" w:color="auto" w:fill="auto"/>
                <w:hideMark/>
              </w:tcPr>
            </w:tcPrChange>
          </w:tcPr>
          <w:p w14:paraId="2DB6A595" w14:textId="77777777" w:rsidR="003E4696" w:rsidRPr="003E4696" w:rsidRDefault="003E4696" w:rsidP="003E4696">
            <w:pPr>
              <w:suppressAutoHyphens w:val="0"/>
              <w:rPr>
                <w:ins w:id="448" w:author="Peter S I. Tam" w:date="2021-06-15T10:29:00Z"/>
                <w:rFonts w:eastAsia="Times New Roman"/>
                <w:sz w:val="20"/>
                <w:szCs w:val="20"/>
                <w:lang w:eastAsia="zh-CN"/>
              </w:rPr>
            </w:pPr>
            <w:ins w:id="449" w:author="Peter S I. Tam" w:date="2021-06-15T10:29:00Z">
              <w:r w:rsidRPr="003E4696">
                <w:rPr>
                  <w:rFonts w:eastAsia="Times New Roman"/>
                  <w:sz w:val="20"/>
                  <w:szCs w:val="20"/>
                  <w:lang w:eastAsia="zh-CN"/>
                </w:rPr>
                <w:t>CIF_ID</w:t>
              </w:r>
            </w:ins>
          </w:p>
        </w:tc>
        <w:tc>
          <w:tcPr>
            <w:tcW w:w="4020" w:type="dxa"/>
            <w:tcBorders>
              <w:top w:val="nil"/>
              <w:left w:val="nil"/>
              <w:bottom w:val="single" w:sz="4" w:space="0" w:color="auto"/>
              <w:right w:val="single" w:sz="4" w:space="0" w:color="auto"/>
            </w:tcBorders>
            <w:shd w:val="clear" w:color="auto" w:fill="auto"/>
            <w:hideMark/>
            <w:tcPrChange w:id="450" w:author="Peter S I. Tam" w:date="2021-06-15T10:29:00Z">
              <w:tcPr>
                <w:tcW w:w="4020" w:type="dxa"/>
                <w:tcBorders>
                  <w:top w:val="nil"/>
                  <w:left w:val="nil"/>
                  <w:bottom w:val="single" w:sz="4" w:space="0" w:color="auto"/>
                  <w:right w:val="single" w:sz="4" w:space="0" w:color="auto"/>
                </w:tcBorders>
                <w:shd w:val="clear" w:color="auto" w:fill="auto"/>
                <w:hideMark/>
              </w:tcPr>
            </w:tcPrChange>
          </w:tcPr>
          <w:p w14:paraId="52FB0EEF" w14:textId="2D41ABFE" w:rsidR="003E4696" w:rsidRPr="003E4696" w:rsidRDefault="003E4696" w:rsidP="003E4696">
            <w:pPr>
              <w:suppressAutoHyphens w:val="0"/>
              <w:rPr>
                <w:ins w:id="451" w:author="Peter S I. Tam" w:date="2021-06-15T10:29:00Z"/>
                <w:rFonts w:eastAsia="Times New Roman"/>
                <w:sz w:val="20"/>
                <w:szCs w:val="20"/>
                <w:lang w:eastAsia="zh-CN"/>
              </w:rPr>
            </w:pPr>
            <w:ins w:id="452" w:author="Peter S I. Tam" w:date="2021-06-15T10:29:00Z">
              <w:r w:rsidRPr="003E4696">
                <w:rPr>
                  <w:rFonts w:eastAsia="Times New Roman"/>
                  <w:sz w:val="20"/>
                  <w:szCs w:val="20"/>
                  <w:lang w:eastAsia="zh-CN"/>
                </w:rPr>
                <w:t>CIF ID</w:t>
              </w:r>
              <w:r>
                <w:rPr>
                  <w:rFonts w:eastAsia="Times New Roman"/>
                  <w:sz w:val="20"/>
                  <w:szCs w:val="20"/>
                  <w:lang w:eastAsia="zh-CN"/>
                </w:rPr>
                <w:t xml:space="preserve"> / RMID</w:t>
              </w:r>
            </w:ins>
          </w:p>
        </w:tc>
      </w:tr>
    </w:tbl>
    <w:p w14:paraId="366D79E3" w14:textId="4B27CD2B" w:rsidR="009C0FFA" w:rsidDel="003E4696" w:rsidRDefault="009C0FFA">
      <w:pPr>
        <w:pStyle w:val="ListParagraph"/>
        <w:rPr>
          <w:del w:id="453" w:author="Peter S I. Tam" w:date="2021-06-15T10:29:00Z"/>
        </w:rPr>
        <w:pPrChange w:id="454" w:author="Peter S I. Tam" w:date="2021-06-15T10:29:00Z">
          <w:pPr>
            <w:pStyle w:val="ListParagraph"/>
            <w:numPr>
              <w:ilvl w:val="1"/>
              <w:numId w:val="23"/>
            </w:numPr>
            <w:ind w:left="1440" w:hanging="360"/>
          </w:pPr>
        </w:pPrChange>
      </w:pPr>
      <w:del w:id="455" w:author="Peter S I. Tam" w:date="2021-06-15T10:29:00Z">
        <w:r w:rsidDel="003E4696">
          <w:delText>Account status</w:delText>
        </w:r>
      </w:del>
    </w:p>
    <w:p w14:paraId="4C3E1E0B" w14:textId="283199A4" w:rsidR="009C0FFA" w:rsidDel="003E4696" w:rsidRDefault="009C0FFA">
      <w:pPr>
        <w:pStyle w:val="ListParagraph"/>
        <w:rPr>
          <w:del w:id="456" w:author="Peter S I. Tam" w:date="2021-06-15T10:29:00Z"/>
        </w:rPr>
        <w:pPrChange w:id="457" w:author="Peter S I. Tam" w:date="2021-06-15T10:29:00Z">
          <w:pPr>
            <w:pStyle w:val="ListParagraph"/>
            <w:numPr>
              <w:ilvl w:val="1"/>
              <w:numId w:val="23"/>
            </w:numPr>
            <w:ind w:left="1440" w:hanging="360"/>
          </w:pPr>
        </w:pPrChange>
      </w:pPr>
      <w:del w:id="458" w:author="Peter S I. Tam" w:date="2021-06-15T10:29:00Z">
        <w:r w:rsidDel="003E4696">
          <w:delText xml:space="preserve">Affirmative Results on KYCC checking </w:delText>
        </w:r>
      </w:del>
      <w:del w:id="459" w:author="Peter S I. Tam" w:date="2021-06-15T10:28:00Z">
        <w:r w:rsidDel="003E4696">
          <w:delText>(KYCC latest date &gt; T – 365)</w:delText>
        </w:r>
      </w:del>
    </w:p>
    <w:p w14:paraId="757ECC03" w14:textId="57BE6C14" w:rsidR="009C0FFA" w:rsidDel="003E4696" w:rsidRDefault="009C0FFA">
      <w:pPr>
        <w:pStyle w:val="ListParagraph"/>
        <w:rPr>
          <w:del w:id="460" w:author="Peter S I. Tam" w:date="2021-06-15T10:29:00Z"/>
        </w:rPr>
        <w:pPrChange w:id="461" w:author="Peter S I. Tam" w:date="2021-06-15T10:29:00Z">
          <w:pPr>
            <w:pStyle w:val="ListParagraph"/>
            <w:numPr>
              <w:ilvl w:val="1"/>
              <w:numId w:val="23"/>
            </w:numPr>
            <w:ind w:left="1440" w:hanging="360"/>
          </w:pPr>
        </w:pPrChange>
      </w:pPr>
      <w:del w:id="462" w:author="Peter S I. Tam" w:date="2021-06-15T10:29:00Z">
        <w:r w:rsidDel="003E4696">
          <w:delText>Trade X’press eligible or not</w:delText>
        </w:r>
      </w:del>
    </w:p>
    <w:p w14:paraId="0356E5FB" w14:textId="5B60DAC9" w:rsidR="009C0FFA" w:rsidDel="003E4696" w:rsidRDefault="009C0FFA">
      <w:pPr>
        <w:pStyle w:val="ListParagraph"/>
        <w:rPr>
          <w:del w:id="463" w:author="Peter S I. Tam" w:date="2021-06-15T10:29:00Z"/>
        </w:rPr>
        <w:pPrChange w:id="464" w:author="Peter S I. Tam" w:date="2021-06-15T10:29:00Z">
          <w:pPr>
            <w:pStyle w:val="ListParagraph"/>
            <w:numPr>
              <w:ilvl w:val="1"/>
              <w:numId w:val="23"/>
            </w:numPr>
            <w:ind w:left="1440" w:hanging="360"/>
          </w:pPr>
        </w:pPrChange>
      </w:pPr>
      <w:del w:id="465" w:author="Peter S I. Tam" w:date="2021-06-15T10:29:00Z">
        <w:r w:rsidDel="003E4696">
          <w:delText>Last System Update Date Time</w:delText>
        </w:r>
      </w:del>
    </w:p>
    <w:p w14:paraId="36EBFF99" w14:textId="428B3517" w:rsidR="009C0FFA" w:rsidDel="003E4696" w:rsidRDefault="009C0FFA">
      <w:pPr>
        <w:pStyle w:val="ListParagraph"/>
        <w:rPr>
          <w:del w:id="466" w:author="Peter S I. Tam" w:date="2021-06-15T10:29:00Z"/>
        </w:rPr>
        <w:pPrChange w:id="467" w:author="Peter S I. Tam" w:date="2021-06-15T10:29:00Z">
          <w:pPr>
            <w:pStyle w:val="ListParagraph"/>
            <w:numPr>
              <w:ilvl w:val="1"/>
              <w:numId w:val="23"/>
            </w:numPr>
            <w:ind w:left="1440" w:hanging="360"/>
          </w:pPr>
        </w:pPrChange>
      </w:pPr>
      <w:del w:id="468" w:author="Peter S I. Tam" w:date="2021-06-15T10:29:00Z">
        <w:r w:rsidDel="003E4696">
          <w:delText>RMID</w:delText>
        </w:r>
      </w:del>
    </w:p>
    <w:p w14:paraId="22C28315" w14:textId="11EFC6DD" w:rsidR="00E570FE" w:rsidRDefault="00E570FE" w:rsidP="002B355F">
      <w:pPr>
        <w:pStyle w:val="ListParagraph"/>
        <w:numPr>
          <w:ilvl w:val="0"/>
          <w:numId w:val="23"/>
        </w:numPr>
        <w:rPr>
          <w:ins w:id="469" w:author="Peter S I. Tam" w:date="2021-06-15T10:27:00Z"/>
        </w:rPr>
      </w:pPr>
      <w:r>
        <w:t xml:space="preserve">The Trade </w:t>
      </w:r>
      <w:proofErr w:type="spellStart"/>
      <w:r>
        <w:t>X’press</w:t>
      </w:r>
      <w:proofErr w:type="spellEnd"/>
      <w:r>
        <w:t xml:space="preserve"> Information shall be stored on a new table TBL_BB_TRADE_XPRESS</w:t>
      </w:r>
    </w:p>
    <w:p w14:paraId="5F3B13FA" w14:textId="5B6E8D86" w:rsidR="0025651E" w:rsidRDefault="0025651E" w:rsidP="002B355F">
      <w:pPr>
        <w:pStyle w:val="ListParagraph"/>
        <w:numPr>
          <w:ilvl w:val="0"/>
          <w:numId w:val="23"/>
        </w:numPr>
      </w:pPr>
      <w:ins w:id="470" w:author="Peter S I. Tam" w:date="2021-06-15T10:27:00Z">
        <w:r>
          <w:t>Below is the specification</w:t>
        </w:r>
      </w:ins>
      <w:ins w:id="471" w:author="Peter S I. Tam" w:date="2021-06-15T10:28:00Z">
        <w:r>
          <w:t xml:space="preserve"> of interface file</w:t>
        </w:r>
      </w:ins>
    </w:p>
    <w:p w14:paraId="44AFC820" w14:textId="78138348" w:rsidR="0077486F" w:rsidRPr="00792CED" w:rsidRDefault="0077486F" w:rsidP="0077486F"/>
    <w:p w14:paraId="7991A57D" w14:textId="7D6C76E5" w:rsidR="00707026" w:rsidRDefault="00910BC3">
      <w:pPr>
        <w:suppressAutoHyphens w:val="0"/>
        <w:rPr>
          <w:rFonts w:cs="Times New Roman"/>
          <w:b/>
          <w:bCs/>
          <w:iCs/>
          <w:sz w:val="26"/>
          <w:szCs w:val="26"/>
          <w:lang w:val="x-none"/>
        </w:rPr>
      </w:pPr>
      <w:ins w:id="472" w:author="Peter S I. Tam" w:date="2021-06-15T10:27:00Z">
        <w:r>
          <w:rPr>
            <w:iCs/>
            <w:noProof/>
          </w:rPr>
          <w:object w:dxaOrig="1531" w:dyaOrig="1050" w14:anchorId="451A30E4">
            <v:shape id="_x0000_i1025" type="#_x0000_t75" alt="" style="width:76.25pt;height:52.45pt;mso-width-percent:0;mso-height-percent:0;mso-width-percent:0;mso-height-percent:0" o:ole="">
              <v:imagedata r:id="rId55" o:title=""/>
            </v:shape>
            <o:OLEObject Type="Embed" ProgID="Excel.Sheet.8" ShapeID="_x0000_i1025" DrawAspect="Icon" ObjectID="_1685345762" r:id="rId56"/>
          </w:object>
        </w:r>
      </w:ins>
      <w:r w:rsidR="00707026">
        <w:rPr>
          <w:iCs/>
        </w:rPr>
        <w:br w:type="page"/>
      </w:r>
    </w:p>
    <w:p w14:paraId="4BC43E38" w14:textId="5C6CB590" w:rsidR="00490C83" w:rsidRDefault="003F5C95" w:rsidP="00490C83">
      <w:pPr>
        <w:pStyle w:val="Heading3"/>
        <w:rPr>
          <w:iCs/>
        </w:rPr>
      </w:pPr>
      <w:bookmarkStart w:id="473" w:name="_Toc74733007"/>
      <w:r>
        <w:rPr>
          <w:iCs/>
          <w:lang w:val="en-US"/>
        </w:rPr>
        <w:lastRenderedPageBreak/>
        <w:t xml:space="preserve">BO - </w:t>
      </w:r>
      <w:r w:rsidR="00490C83">
        <w:rPr>
          <w:iCs/>
          <w:lang w:val="en-US"/>
        </w:rPr>
        <w:t>MIS Reports</w:t>
      </w:r>
      <w:bookmarkEnd w:id="473"/>
    </w:p>
    <w:p w14:paraId="4293C83B" w14:textId="77777777" w:rsidR="00490C83" w:rsidRDefault="00490C83" w:rsidP="00490C83">
      <w:pPr>
        <w:pStyle w:val="Heading4"/>
      </w:pPr>
      <w:r>
        <w:rPr>
          <w:lang w:val="en-US"/>
        </w:rPr>
        <w:t>Overview</w:t>
      </w:r>
    </w:p>
    <w:p w14:paraId="3A75553A" w14:textId="77777777" w:rsidR="00490C83" w:rsidRPr="001168FE" w:rsidRDefault="00490C83" w:rsidP="00490C83">
      <w:pPr>
        <w:rPr>
          <w:lang w:val="x-none"/>
        </w:rPr>
      </w:pPr>
    </w:p>
    <w:p w14:paraId="6F373CAE" w14:textId="485D427B" w:rsidR="00490C83" w:rsidRDefault="00490C83" w:rsidP="00490C83">
      <w:r>
        <w:rPr>
          <w:rFonts w:hint="cs"/>
        </w:rPr>
        <w:t>B</w:t>
      </w:r>
      <w:r>
        <w:t>elow are the MIS reports to be enhanced or created.</w:t>
      </w:r>
    </w:p>
    <w:p w14:paraId="351FE0EA" w14:textId="77777777" w:rsidR="00490C83" w:rsidRPr="00F433AF" w:rsidRDefault="00490C83" w:rsidP="00490C83">
      <w:pPr>
        <w:rPr>
          <w:lang w:val="x-none"/>
        </w:rPr>
      </w:pPr>
    </w:p>
    <w:tbl>
      <w:tblPr>
        <w:tblStyle w:val="TableGrid"/>
        <w:tblW w:w="0" w:type="auto"/>
        <w:tblInd w:w="-5" w:type="dxa"/>
        <w:tblLook w:val="04A0" w:firstRow="1" w:lastRow="0" w:firstColumn="1" w:lastColumn="0" w:noHBand="0" w:noVBand="1"/>
      </w:tblPr>
      <w:tblGrid>
        <w:gridCol w:w="4623"/>
        <w:gridCol w:w="2138"/>
        <w:gridCol w:w="1874"/>
      </w:tblGrid>
      <w:tr w:rsidR="00490C83" w:rsidRPr="00786F35" w14:paraId="669C9381" w14:textId="77777777" w:rsidTr="00490C83">
        <w:tc>
          <w:tcPr>
            <w:tcW w:w="4623" w:type="dxa"/>
            <w:shd w:val="clear" w:color="auto" w:fill="F2F2F2" w:themeFill="background1" w:themeFillShade="F2"/>
          </w:tcPr>
          <w:p w14:paraId="73655EC8" w14:textId="77777777" w:rsidR="00490C83" w:rsidRPr="00786F35" w:rsidRDefault="00490C83" w:rsidP="004A5200">
            <w:pPr>
              <w:pStyle w:val="ListParagraph"/>
              <w:ind w:left="0"/>
              <w:rPr>
                <w:b/>
                <w:lang w:val="x-none"/>
              </w:rPr>
            </w:pPr>
            <w:r w:rsidRPr="00786F35">
              <w:rPr>
                <w:b/>
                <w:lang w:val="x-none"/>
              </w:rPr>
              <w:t>MIS Reports</w:t>
            </w:r>
          </w:p>
        </w:tc>
        <w:tc>
          <w:tcPr>
            <w:tcW w:w="2138" w:type="dxa"/>
            <w:shd w:val="clear" w:color="auto" w:fill="F2F2F2" w:themeFill="background1" w:themeFillShade="F2"/>
          </w:tcPr>
          <w:p w14:paraId="12F2169F" w14:textId="77777777" w:rsidR="00490C83" w:rsidRPr="00786F35" w:rsidRDefault="00490C83" w:rsidP="004A5200">
            <w:pPr>
              <w:pStyle w:val="ListParagraph"/>
              <w:ind w:left="0"/>
              <w:rPr>
                <w:b/>
                <w:lang w:val="x-none"/>
              </w:rPr>
            </w:pPr>
            <w:r w:rsidRPr="00786F35">
              <w:rPr>
                <w:b/>
                <w:lang w:val="x-none"/>
              </w:rPr>
              <w:t>Description</w:t>
            </w:r>
          </w:p>
        </w:tc>
        <w:tc>
          <w:tcPr>
            <w:tcW w:w="1874" w:type="dxa"/>
            <w:shd w:val="clear" w:color="auto" w:fill="F2F2F2" w:themeFill="background1" w:themeFillShade="F2"/>
          </w:tcPr>
          <w:p w14:paraId="6C5A7DE4" w14:textId="77777777" w:rsidR="00490C83" w:rsidRPr="00786F35" w:rsidRDefault="00490C83" w:rsidP="004A5200">
            <w:pPr>
              <w:pStyle w:val="ListParagraph"/>
              <w:ind w:left="0"/>
              <w:rPr>
                <w:b/>
                <w:lang w:val="x-none"/>
              </w:rPr>
            </w:pPr>
            <w:r w:rsidRPr="00786F35">
              <w:rPr>
                <w:b/>
                <w:lang w:val="x-none"/>
              </w:rPr>
              <w:t>Type</w:t>
            </w:r>
          </w:p>
        </w:tc>
      </w:tr>
      <w:tr w:rsidR="00490C83" w14:paraId="7C527DA5" w14:textId="77777777" w:rsidTr="00490C83">
        <w:tc>
          <w:tcPr>
            <w:tcW w:w="4623" w:type="dxa"/>
          </w:tcPr>
          <w:p w14:paraId="1FD3A97C" w14:textId="77777777" w:rsidR="00490C83" w:rsidRDefault="00490C83" w:rsidP="004A5200">
            <w:pPr>
              <w:pStyle w:val="ListParagraph"/>
              <w:ind w:left="0"/>
              <w:rPr>
                <w:lang w:val="x-none"/>
              </w:rPr>
            </w:pPr>
            <w:r w:rsidRPr="00A87F85">
              <w:rPr>
                <w:lang w:val="x-none"/>
              </w:rPr>
              <w:t>IBAuditTrailReport(BB).csv</w:t>
            </w:r>
          </w:p>
        </w:tc>
        <w:tc>
          <w:tcPr>
            <w:tcW w:w="2138" w:type="dxa"/>
          </w:tcPr>
          <w:p w14:paraId="1619C9EC" w14:textId="2BDF7F29" w:rsidR="00490C83" w:rsidRPr="00541C06" w:rsidRDefault="00541C06" w:rsidP="004A5200">
            <w:pPr>
              <w:pStyle w:val="ListParagraph"/>
              <w:ind w:left="0"/>
            </w:pPr>
            <w:r>
              <w:t>Audit Trail Report</w:t>
            </w:r>
          </w:p>
        </w:tc>
        <w:tc>
          <w:tcPr>
            <w:tcW w:w="1874" w:type="dxa"/>
          </w:tcPr>
          <w:p w14:paraId="76642E56" w14:textId="77777777" w:rsidR="00490C83" w:rsidRDefault="00490C83" w:rsidP="004A5200">
            <w:pPr>
              <w:pStyle w:val="ListParagraph"/>
              <w:ind w:left="0"/>
              <w:rPr>
                <w:lang w:val="x-none"/>
              </w:rPr>
            </w:pPr>
            <w:r>
              <w:rPr>
                <w:lang w:val="x-none"/>
              </w:rPr>
              <w:t>Daily</w:t>
            </w:r>
          </w:p>
        </w:tc>
      </w:tr>
      <w:tr w:rsidR="00724EA3" w14:paraId="5DF018C6" w14:textId="77777777" w:rsidTr="00490C83">
        <w:tc>
          <w:tcPr>
            <w:tcW w:w="4623" w:type="dxa"/>
          </w:tcPr>
          <w:p w14:paraId="21E63C89" w14:textId="77777777" w:rsidR="00724EA3" w:rsidRPr="00C00283" w:rsidRDefault="00724EA3" w:rsidP="00724EA3">
            <w:pPr>
              <w:pStyle w:val="ListParagraph"/>
              <w:ind w:left="0"/>
              <w:rPr>
                <w:strike/>
                <w:lang w:val="x-none"/>
              </w:rPr>
            </w:pPr>
          </w:p>
        </w:tc>
        <w:tc>
          <w:tcPr>
            <w:tcW w:w="2138" w:type="dxa"/>
          </w:tcPr>
          <w:p w14:paraId="18AD06F3" w14:textId="77777777" w:rsidR="00724EA3" w:rsidRPr="00C00283" w:rsidRDefault="00724EA3" w:rsidP="00724EA3">
            <w:pPr>
              <w:pStyle w:val="ListParagraph"/>
              <w:ind w:left="0"/>
              <w:rPr>
                <w:strike/>
                <w:lang w:val="x-none"/>
              </w:rPr>
            </w:pPr>
          </w:p>
        </w:tc>
        <w:tc>
          <w:tcPr>
            <w:tcW w:w="1874" w:type="dxa"/>
          </w:tcPr>
          <w:p w14:paraId="40F04E13" w14:textId="77777777" w:rsidR="00724EA3" w:rsidRPr="00C00283" w:rsidRDefault="00724EA3" w:rsidP="00724EA3">
            <w:pPr>
              <w:pStyle w:val="ListParagraph"/>
              <w:ind w:left="0"/>
              <w:rPr>
                <w:strike/>
                <w:lang w:val="x-none"/>
              </w:rPr>
            </w:pPr>
          </w:p>
        </w:tc>
      </w:tr>
    </w:tbl>
    <w:p w14:paraId="5EF35705" w14:textId="77777777" w:rsidR="00490C83" w:rsidRDefault="00490C83" w:rsidP="00490C83">
      <w:pPr>
        <w:pStyle w:val="ListParagraph"/>
        <w:rPr>
          <w:lang w:val="x-none"/>
        </w:rPr>
      </w:pPr>
    </w:p>
    <w:p w14:paraId="01203600" w14:textId="4F8BEC24" w:rsidR="00490C83" w:rsidRDefault="009F740F">
      <w:pPr>
        <w:suppressAutoHyphens w:val="0"/>
        <w:rPr>
          <w:rFonts w:cs="Times New Roman"/>
          <w:b/>
          <w:bCs/>
          <w:iCs/>
          <w:sz w:val="26"/>
          <w:szCs w:val="26"/>
        </w:rPr>
      </w:pPr>
      <w:r>
        <w:rPr>
          <w:rFonts w:cs="Times New Roman" w:hint="cs"/>
          <w:b/>
          <w:bCs/>
          <w:iCs/>
          <w:sz w:val="26"/>
          <w:szCs w:val="26"/>
          <w:lang w:val="x-none"/>
        </w:rPr>
        <w:t>R</w:t>
      </w:r>
      <w:r>
        <w:rPr>
          <w:rFonts w:cs="Times New Roman"/>
          <w:b/>
          <w:bCs/>
          <w:iCs/>
          <w:sz w:val="26"/>
          <w:szCs w:val="26"/>
        </w:rPr>
        <w:t>emarks</w:t>
      </w:r>
    </w:p>
    <w:p w14:paraId="4C56CAF3" w14:textId="1E43D71F" w:rsidR="00724EA3" w:rsidRDefault="00541C06" w:rsidP="002B355F">
      <w:pPr>
        <w:pStyle w:val="ListParagraph"/>
        <w:numPr>
          <w:ilvl w:val="0"/>
          <w:numId w:val="15"/>
        </w:numPr>
      </w:pPr>
      <w:r>
        <w:t>To be enhanced to include the event of creation/suspension/deletion of PPTA users.</w:t>
      </w:r>
    </w:p>
    <w:p w14:paraId="45EF094E" w14:textId="77777777" w:rsidR="009F740F" w:rsidRPr="00724EA3" w:rsidRDefault="009F740F">
      <w:pPr>
        <w:suppressAutoHyphens w:val="0"/>
        <w:rPr>
          <w:rFonts w:cs="Times New Roman"/>
          <w:b/>
          <w:bCs/>
          <w:iCs/>
          <w:sz w:val="26"/>
          <w:szCs w:val="26"/>
        </w:rPr>
      </w:pPr>
    </w:p>
    <w:p w14:paraId="731790A2" w14:textId="77777777" w:rsidR="00973338" w:rsidRDefault="00973338">
      <w:pPr>
        <w:suppressAutoHyphens w:val="0"/>
        <w:rPr>
          <w:rFonts w:cs="Times New Roman"/>
          <w:b/>
          <w:bCs/>
          <w:iCs/>
          <w:sz w:val="26"/>
          <w:szCs w:val="26"/>
          <w:lang w:val="x-none"/>
        </w:rPr>
      </w:pPr>
      <w:r>
        <w:rPr>
          <w:iCs/>
        </w:rPr>
        <w:br w:type="page"/>
      </w:r>
    </w:p>
    <w:p w14:paraId="69B95602" w14:textId="59E801AC" w:rsidR="00C03AEC" w:rsidRDefault="003F5C95" w:rsidP="00C03AEC">
      <w:pPr>
        <w:pStyle w:val="Heading3"/>
        <w:rPr>
          <w:iCs/>
        </w:rPr>
      </w:pPr>
      <w:bookmarkStart w:id="474" w:name="_Toc74733008"/>
      <w:r>
        <w:rPr>
          <w:iCs/>
          <w:lang w:val="en-US"/>
        </w:rPr>
        <w:lastRenderedPageBreak/>
        <w:t xml:space="preserve">BO - System Parameter </w:t>
      </w:r>
      <w:r w:rsidR="001B7672">
        <w:rPr>
          <w:iCs/>
        </w:rPr>
        <w:t>Setting</w:t>
      </w:r>
      <w:bookmarkEnd w:id="474"/>
    </w:p>
    <w:p w14:paraId="248346B0" w14:textId="260D2969" w:rsidR="00F433AF" w:rsidRDefault="00CA5DBC" w:rsidP="00F433AF">
      <w:pPr>
        <w:pStyle w:val="Heading4"/>
      </w:pPr>
      <w:r>
        <w:rPr>
          <w:lang w:val="en-US"/>
        </w:rPr>
        <w:t>Overview</w:t>
      </w:r>
    </w:p>
    <w:p w14:paraId="6E59D226" w14:textId="77777777" w:rsidR="00F433AF" w:rsidRDefault="00F433AF" w:rsidP="00F433AF"/>
    <w:p w14:paraId="0468CBEF" w14:textId="3B3BE97F" w:rsidR="003C3924" w:rsidRDefault="003C3924" w:rsidP="003C3924">
      <w:pPr>
        <w:pStyle w:val="ListParagraph"/>
        <w:rPr>
          <w:lang w:val="x-none"/>
        </w:rPr>
      </w:pPr>
    </w:p>
    <w:p w14:paraId="047979CB" w14:textId="1E431B97" w:rsidR="000E108D" w:rsidRPr="000E108D" w:rsidRDefault="000E108D" w:rsidP="000E108D">
      <w:r>
        <w:t xml:space="preserve">Below is the table </w:t>
      </w:r>
      <w:r w:rsidR="003C03F5">
        <w:t>listing</w:t>
      </w:r>
      <w:r>
        <w:t xml:space="preserve"> those system parameters to be added</w:t>
      </w:r>
      <w:r w:rsidR="004F6D62">
        <w:t>/updated</w:t>
      </w:r>
      <w:r>
        <w:t>.</w:t>
      </w:r>
    </w:p>
    <w:p w14:paraId="6A8605DB" w14:textId="77777777" w:rsidR="000E108D" w:rsidRPr="003C3924" w:rsidRDefault="000E108D" w:rsidP="003C3924">
      <w:pPr>
        <w:pStyle w:val="ListParagraph"/>
        <w:rPr>
          <w:lang w:val="x-none"/>
        </w:rPr>
      </w:pPr>
    </w:p>
    <w:tbl>
      <w:tblPr>
        <w:tblStyle w:val="TableGrid"/>
        <w:tblW w:w="0" w:type="auto"/>
        <w:tblLook w:val="04A0" w:firstRow="1" w:lastRow="0" w:firstColumn="1" w:lastColumn="0" w:noHBand="0" w:noVBand="1"/>
      </w:tblPr>
      <w:tblGrid>
        <w:gridCol w:w="3296"/>
        <w:gridCol w:w="2672"/>
        <w:gridCol w:w="1710"/>
        <w:gridCol w:w="952"/>
      </w:tblGrid>
      <w:tr w:rsidR="000E108D" w:rsidRPr="007910B1" w14:paraId="3E894516" w14:textId="0ABB1CB6" w:rsidTr="000E108D">
        <w:tc>
          <w:tcPr>
            <w:tcW w:w="3391" w:type="dxa"/>
          </w:tcPr>
          <w:p w14:paraId="7DB8CBD5" w14:textId="4F5AB384" w:rsidR="000E108D" w:rsidRPr="00385B73" w:rsidRDefault="000E108D" w:rsidP="005B13B4">
            <w:r>
              <w:rPr>
                <w:b/>
              </w:rPr>
              <w:t>Parameter Name</w:t>
            </w:r>
          </w:p>
        </w:tc>
        <w:tc>
          <w:tcPr>
            <w:tcW w:w="2892" w:type="dxa"/>
          </w:tcPr>
          <w:p w14:paraId="3570AC28" w14:textId="6277FE1D" w:rsidR="000E108D" w:rsidRPr="00385B73" w:rsidRDefault="000E108D" w:rsidP="005B13B4">
            <w:r>
              <w:rPr>
                <w:b/>
              </w:rPr>
              <w:t>Description</w:t>
            </w:r>
          </w:p>
        </w:tc>
        <w:tc>
          <w:tcPr>
            <w:tcW w:w="1377" w:type="dxa"/>
          </w:tcPr>
          <w:p w14:paraId="7F8ABF45" w14:textId="638236D4" w:rsidR="000E108D" w:rsidRDefault="008A3EDA" w:rsidP="007910B1">
            <w:pPr>
              <w:rPr>
                <w:b/>
              </w:rPr>
            </w:pPr>
            <w:r>
              <w:rPr>
                <w:b/>
              </w:rPr>
              <w:t>New/Existing</w:t>
            </w:r>
          </w:p>
        </w:tc>
        <w:tc>
          <w:tcPr>
            <w:tcW w:w="970" w:type="dxa"/>
          </w:tcPr>
          <w:p w14:paraId="474932B5" w14:textId="4119381E" w:rsidR="000E108D" w:rsidRDefault="000E108D" w:rsidP="007910B1">
            <w:pPr>
              <w:rPr>
                <w:b/>
              </w:rPr>
            </w:pPr>
            <w:r>
              <w:rPr>
                <w:b/>
              </w:rPr>
              <w:t>Initial Value</w:t>
            </w:r>
          </w:p>
        </w:tc>
      </w:tr>
      <w:tr w:rsidR="006C2A78" w:rsidRPr="007910B1" w14:paraId="2C73DA54" w14:textId="77777777" w:rsidTr="000E108D">
        <w:tc>
          <w:tcPr>
            <w:tcW w:w="3391" w:type="dxa"/>
          </w:tcPr>
          <w:p w14:paraId="089E366E" w14:textId="498B4B21" w:rsidR="006C2A78" w:rsidRDefault="005F38AA" w:rsidP="00CC4C34">
            <w:r>
              <w:rPr>
                <w:rFonts w:hint="cs"/>
              </w:rPr>
              <w:t>B</w:t>
            </w:r>
            <w:r>
              <w:t>B_NUM_SEC_USERS</w:t>
            </w:r>
          </w:p>
        </w:tc>
        <w:tc>
          <w:tcPr>
            <w:tcW w:w="2892" w:type="dxa"/>
          </w:tcPr>
          <w:p w14:paraId="389ACBCA" w14:textId="6EA86409" w:rsidR="006C2A78" w:rsidRDefault="005026A1" w:rsidP="00CC4C34">
            <w:pPr>
              <w:rPr>
                <w:szCs w:val="22"/>
              </w:rPr>
            </w:pPr>
            <w:r>
              <w:rPr>
                <w:szCs w:val="22"/>
              </w:rPr>
              <w:t>Maximum n</w:t>
            </w:r>
            <w:r w:rsidR="005F38AA">
              <w:rPr>
                <w:szCs w:val="22"/>
              </w:rPr>
              <w:t xml:space="preserve">umber of </w:t>
            </w:r>
            <w:r w:rsidR="008F537F">
              <w:rPr>
                <w:szCs w:val="22"/>
              </w:rPr>
              <w:t>General User</w:t>
            </w:r>
            <w:r w:rsidR="005F38AA">
              <w:rPr>
                <w:szCs w:val="22"/>
              </w:rPr>
              <w:t>s</w:t>
            </w:r>
            <w:r w:rsidR="009228FA">
              <w:rPr>
                <w:szCs w:val="22"/>
              </w:rPr>
              <w:t>/PPTA</w:t>
            </w:r>
            <w:r w:rsidR="005F38AA">
              <w:rPr>
                <w:szCs w:val="22"/>
              </w:rPr>
              <w:t xml:space="preserve"> </w:t>
            </w:r>
            <w:r>
              <w:rPr>
                <w:szCs w:val="22"/>
              </w:rPr>
              <w:t xml:space="preserve">to be created </w:t>
            </w:r>
            <w:r w:rsidR="005F38AA">
              <w:rPr>
                <w:szCs w:val="22"/>
              </w:rPr>
              <w:t>for a company</w:t>
            </w:r>
          </w:p>
        </w:tc>
        <w:tc>
          <w:tcPr>
            <w:tcW w:w="1377" w:type="dxa"/>
          </w:tcPr>
          <w:p w14:paraId="2588D635" w14:textId="7208F82C" w:rsidR="006C2A78" w:rsidRDefault="008A3EDA" w:rsidP="00CC4C34">
            <w:r>
              <w:t>Existing</w:t>
            </w:r>
          </w:p>
        </w:tc>
        <w:tc>
          <w:tcPr>
            <w:tcW w:w="970" w:type="dxa"/>
          </w:tcPr>
          <w:p w14:paraId="0D8E7038" w14:textId="604ACBC5" w:rsidR="006C2A78" w:rsidRDefault="009228FA" w:rsidP="00CC4C34">
            <w:r>
              <w:t>20</w:t>
            </w:r>
          </w:p>
        </w:tc>
      </w:tr>
    </w:tbl>
    <w:p w14:paraId="13517A6A" w14:textId="77777777" w:rsidR="00BF35A5" w:rsidRDefault="00BF35A5">
      <w:pPr>
        <w:pStyle w:val="Heading1"/>
        <w:pageBreakBefore/>
        <w:rPr>
          <w:lang w:val="en-US"/>
        </w:rPr>
      </w:pPr>
      <w:bookmarkStart w:id="475" w:name="__RefHeading__128_373881558"/>
      <w:bookmarkStart w:id="476" w:name="__RefHeading___Toc4139400431"/>
      <w:bookmarkStart w:id="477" w:name="__RefHeading__3839_925810001"/>
      <w:bookmarkStart w:id="478" w:name="__RefHeading__2297_373881558"/>
      <w:bookmarkStart w:id="479" w:name="_Toc419382635"/>
      <w:bookmarkStart w:id="480" w:name="_Toc419411007"/>
      <w:bookmarkStart w:id="481" w:name="_Toc419749678"/>
      <w:bookmarkStart w:id="482" w:name="_Toc419749767"/>
      <w:bookmarkStart w:id="483" w:name="_Toc419750383"/>
      <w:bookmarkStart w:id="484" w:name="_Toc419750544"/>
      <w:bookmarkStart w:id="485" w:name="_Toc419382636"/>
      <w:bookmarkStart w:id="486" w:name="_Toc419411008"/>
      <w:bookmarkStart w:id="487" w:name="_Toc419749679"/>
      <w:bookmarkStart w:id="488" w:name="_Toc419749768"/>
      <w:bookmarkStart w:id="489" w:name="_Toc419750384"/>
      <w:bookmarkStart w:id="490" w:name="_Toc419750545"/>
      <w:bookmarkStart w:id="491" w:name="__RefHeading__140_373881558"/>
      <w:bookmarkStart w:id="492" w:name="__RefHeading___Toc413940046"/>
      <w:bookmarkStart w:id="493" w:name="__RefHeading__3845_925810001"/>
      <w:bookmarkStart w:id="494" w:name="__RefHeading__2307_373881558"/>
      <w:bookmarkStart w:id="495" w:name="_Toc74733009"/>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r>
        <w:rPr>
          <w:lang w:val="en-US"/>
        </w:rPr>
        <w:lastRenderedPageBreak/>
        <w:t>Technical Design</w:t>
      </w:r>
      <w:bookmarkEnd w:id="495"/>
    </w:p>
    <w:p w14:paraId="37D1F41F" w14:textId="77777777" w:rsidR="00BF35A5" w:rsidRDefault="00BF35A5">
      <w:pPr>
        <w:pStyle w:val="Heading2"/>
      </w:pPr>
      <w:bookmarkStart w:id="496" w:name="__RefHeading__142_373881558"/>
      <w:bookmarkStart w:id="497" w:name="__RefHeading___Toc413940047"/>
      <w:bookmarkStart w:id="498" w:name="__RefHeading__3847_925810001"/>
      <w:bookmarkStart w:id="499" w:name="__RefHeading__2309_373881558"/>
      <w:bookmarkStart w:id="500" w:name="_Toc74733010"/>
      <w:bookmarkEnd w:id="496"/>
      <w:bookmarkEnd w:id="497"/>
      <w:bookmarkEnd w:id="498"/>
      <w:bookmarkEnd w:id="499"/>
      <w:r>
        <w:rPr>
          <w:lang w:val="en-US"/>
        </w:rPr>
        <w:t>System Architecture Diagram</w:t>
      </w:r>
      <w:bookmarkEnd w:id="500"/>
    </w:p>
    <w:p w14:paraId="0C8F2B45" w14:textId="77777777" w:rsidR="005207B5" w:rsidRDefault="005207B5"/>
    <w:p w14:paraId="16032322" w14:textId="6A8EC99B" w:rsidR="00390C2F" w:rsidRDefault="00390C2F" w:rsidP="00390C2F">
      <w:pPr>
        <w:jc w:val="both"/>
      </w:pPr>
      <w:r>
        <w:t>The System Architecture Design remains the same as existing Business Internet Banking applications since there is no new hardware or new set of physical components is introduced for the implementation of new multiple user management for Business Internet Banking customers.</w:t>
      </w:r>
    </w:p>
    <w:p w14:paraId="05826460" w14:textId="77777777" w:rsidR="00BF35A5" w:rsidRDefault="00BF35A5"/>
    <w:p w14:paraId="7651615B" w14:textId="77777777" w:rsidR="00BF35A5" w:rsidRDefault="00BF35A5">
      <w:pPr>
        <w:pStyle w:val="Heading2"/>
      </w:pPr>
      <w:bookmarkStart w:id="501" w:name="__RefHeading__144_373881558"/>
      <w:bookmarkStart w:id="502" w:name="__RefHeading___Toc413940048"/>
      <w:bookmarkStart w:id="503" w:name="__RefHeading__3849_925810001"/>
      <w:bookmarkStart w:id="504" w:name="__RefHeading__2311_373881558"/>
      <w:bookmarkStart w:id="505" w:name="_Toc74733011"/>
      <w:bookmarkEnd w:id="501"/>
      <w:bookmarkEnd w:id="502"/>
      <w:bookmarkEnd w:id="503"/>
      <w:bookmarkEnd w:id="504"/>
      <w:r>
        <w:t>Implementation Overview</w:t>
      </w:r>
      <w:bookmarkEnd w:id="505"/>
    </w:p>
    <w:p w14:paraId="2B10DFE3" w14:textId="77777777" w:rsidR="00BF35A5" w:rsidRDefault="00BF35A5" w:rsidP="001C474E">
      <w:pPr>
        <w:jc w:val="both"/>
      </w:pPr>
    </w:p>
    <w:p w14:paraId="08550753" w14:textId="320D4670" w:rsidR="00DC7F97" w:rsidRDefault="00390C2F" w:rsidP="00707026">
      <w:pPr>
        <w:jc w:val="both"/>
      </w:pPr>
      <w:r>
        <w:t xml:space="preserve">In general, the Business Internet Banking shall be enhanced to having a multiple user package with maker checker mechanism. 1 Primary User and maximum </w:t>
      </w:r>
      <w:r w:rsidR="006859B9">
        <w:t>20</w:t>
      </w:r>
      <w:r>
        <w:t xml:space="preserve"> </w:t>
      </w:r>
      <w:r w:rsidR="008F537F">
        <w:t>General User</w:t>
      </w:r>
      <w:r>
        <w:t>s</w:t>
      </w:r>
      <w:r w:rsidR="006859B9">
        <w:t xml:space="preserve"> + PPTA Users</w:t>
      </w:r>
      <w:r>
        <w:t>.</w:t>
      </w:r>
    </w:p>
    <w:p w14:paraId="7FA258EE" w14:textId="123A8D89" w:rsidR="00390C2F" w:rsidRDefault="00390C2F" w:rsidP="00707026">
      <w:pPr>
        <w:jc w:val="both"/>
      </w:pPr>
    </w:p>
    <w:p w14:paraId="44371F4A" w14:textId="1AFFABCF" w:rsidR="006859B9" w:rsidRDefault="006859B9" w:rsidP="00707026">
      <w:pPr>
        <w:jc w:val="both"/>
      </w:pPr>
      <w:r>
        <w:t xml:space="preserve">The pre-defined approval limit shall be replaced by the Maker Limit and Checker Limit. The existing maker-checker mechanism shall be modified to incorporate with the Maker Limit and Checker Limit instead of the pre-defined approval limit.  </w:t>
      </w:r>
    </w:p>
    <w:p w14:paraId="385E4175" w14:textId="1301FFF2" w:rsidR="00A93714" w:rsidRDefault="00A93714" w:rsidP="00707026">
      <w:pPr>
        <w:jc w:val="both"/>
      </w:pPr>
    </w:p>
    <w:p w14:paraId="4EC4A39B" w14:textId="3EF2867B" w:rsidR="00A93714" w:rsidRDefault="00A93714" w:rsidP="00707026">
      <w:pPr>
        <w:jc w:val="both"/>
      </w:pPr>
      <w:r>
        <w:rPr>
          <w:rFonts w:hint="cs"/>
        </w:rPr>
        <w:t>B</w:t>
      </w:r>
      <w:r>
        <w:t>elow is the implementation summary:</w:t>
      </w:r>
    </w:p>
    <w:p w14:paraId="59B69C79" w14:textId="71D3F340" w:rsidR="0082605F" w:rsidRDefault="0082605F" w:rsidP="002B355F">
      <w:pPr>
        <w:pStyle w:val="ListParagraph"/>
        <w:numPr>
          <w:ilvl w:val="0"/>
          <w:numId w:val="14"/>
        </w:numPr>
        <w:jc w:val="both"/>
      </w:pPr>
      <w:r>
        <w:t>BO – Modify the value of system parameter “</w:t>
      </w:r>
      <w:r>
        <w:rPr>
          <w:rFonts w:hint="cs"/>
        </w:rPr>
        <w:t>B</w:t>
      </w:r>
      <w:r>
        <w:t>B_NUM_SEC_USERS” from 4 to 20.</w:t>
      </w:r>
    </w:p>
    <w:p w14:paraId="10C0CD35" w14:textId="6EC36996" w:rsidR="00F11FD4" w:rsidRDefault="00F11FD4" w:rsidP="002B355F">
      <w:pPr>
        <w:pStyle w:val="ListParagraph"/>
        <w:numPr>
          <w:ilvl w:val="0"/>
          <w:numId w:val="14"/>
        </w:numPr>
        <w:jc w:val="both"/>
      </w:pPr>
      <w:r>
        <w:t xml:space="preserve">BO – BIB User Management shall be enhanced to support </w:t>
      </w:r>
    </w:p>
    <w:p w14:paraId="3C3D3282" w14:textId="620C8A51" w:rsidR="00F11FD4" w:rsidRDefault="00F11FD4" w:rsidP="002B355F">
      <w:pPr>
        <w:pStyle w:val="ListParagraph"/>
        <w:numPr>
          <w:ilvl w:val="2"/>
          <w:numId w:val="14"/>
        </w:numPr>
        <w:jc w:val="both"/>
      </w:pPr>
      <w:r>
        <w:t>PPTA User – Creation/Suspension/Deletion</w:t>
      </w:r>
    </w:p>
    <w:p w14:paraId="16233AB1" w14:textId="15D723F2" w:rsidR="00F11FD4" w:rsidRDefault="00F11FD4" w:rsidP="002B355F">
      <w:pPr>
        <w:pStyle w:val="ListParagraph"/>
        <w:numPr>
          <w:ilvl w:val="2"/>
          <w:numId w:val="14"/>
        </w:numPr>
        <w:jc w:val="both"/>
      </w:pPr>
      <w:r>
        <w:t>To show the figures of number user (Primary User, General User and PPTA User)</w:t>
      </w:r>
    </w:p>
    <w:p w14:paraId="5B8779B6" w14:textId="51D13A72" w:rsidR="00F11FD4" w:rsidRDefault="00F11FD4" w:rsidP="002B355F">
      <w:pPr>
        <w:pStyle w:val="ListParagraph"/>
        <w:numPr>
          <w:ilvl w:val="2"/>
          <w:numId w:val="14"/>
        </w:numPr>
        <w:jc w:val="both"/>
      </w:pPr>
      <w:r>
        <w:t>To show IB Account No of General User and PPTA User</w:t>
      </w:r>
    </w:p>
    <w:p w14:paraId="6F7CE3EC" w14:textId="2650D40C" w:rsidR="00F11FD4" w:rsidRDefault="00F11FD4" w:rsidP="002B355F">
      <w:pPr>
        <w:pStyle w:val="ListParagraph"/>
        <w:numPr>
          <w:ilvl w:val="0"/>
          <w:numId w:val="14"/>
        </w:numPr>
        <w:jc w:val="both"/>
      </w:pPr>
      <w:r>
        <w:t>BO – Customer Search shall be enhanced to filter</w:t>
      </w:r>
    </w:p>
    <w:p w14:paraId="04D533F4" w14:textId="77777777" w:rsidR="00F11FD4" w:rsidRDefault="00F11FD4" w:rsidP="002B355F">
      <w:pPr>
        <w:pStyle w:val="ListParagraph"/>
        <w:numPr>
          <w:ilvl w:val="2"/>
          <w:numId w:val="14"/>
        </w:numPr>
        <w:jc w:val="both"/>
      </w:pPr>
      <w:r>
        <w:t xml:space="preserve">PPTA User </w:t>
      </w:r>
    </w:p>
    <w:p w14:paraId="05F05EFB" w14:textId="435425A5" w:rsidR="001E484D" w:rsidRDefault="00F11FD4" w:rsidP="002B355F">
      <w:pPr>
        <w:pStyle w:val="ListParagraph"/>
        <w:numPr>
          <w:ilvl w:val="0"/>
          <w:numId w:val="14"/>
        </w:numPr>
        <w:jc w:val="both"/>
      </w:pPr>
      <w:r>
        <w:t>BO – Customer Detail Page</w:t>
      </w:r>
      <w:r w:rsidR="001E484D">
        <w:t xml:space="preserve"> shall be enhanced to show </w:t>
      </w:r>
    </w:p>
    <w:p w14:paraId="05AE7F7B" w14:textId="49FA90CF" w:rsidR="00F11FD4" w:rsidRDefault="00F11FD4" w:rsidP="002B355F">
      <w:pPr>
        <w:pStyle w:val="ListParagraph"/>
        <w:numPr>
          <w:ilvl w:val="2"/>
          <w:numId w:val="14"/>
        </w:numPr>
        <w:jc w:val="both"/>
      </w:pPr>
      <w:r>
        <w:t>PPTA User</w:t>
      </w:r>
      <w:r w:rsidR="001E484D">
        <w:t>’s information</w:t>
      </w:r>
    </w:p>
    <w:p w14:paraId="51F574FB" w14:textId="70696C21" w:rsidR="00F11FD4" w:rsidRDefault="00F11FD4" w:rsidP="002B355F">
      <w:pPr>
        <w:pStyle w:val="ListParagraph"/>
        <w:numPr>
          <w:ilvl w:val="0"/>
          <w:numId w:val="14"/>
        </w:numPr>
        <w:jc w:val="both"/>
      </w:pPr>
      <w:r>
        <w:t>BIB – First Time Registration shall be enhanced to support</w:t>
      </w:r>
    </w:p>
    <w:p w14:paraId="69E96191" w14:textId="77777777" w:rsidR="00F11FD4" w:rsidRDefault="00F11FD4" w:rsidP="002B355F">
      <w:pPr>
        <w:pStyle w:val="ListParagraph"/>
        <w:numPr>
          <w:ilvl w:val="2"/>
          <w:numId w:val="14"/>
        </w:numPr>
        <w:jc w:val="both"/>
      </w:pPr>
      <w:r>
        <w:t>PPTA User</w:t>
      </w:r>
    </w:p>
    <w:p w14:paraId="18E1EE92" w14:textId="4B6C395F" w:rsidR="00F11FD4" w:rsidRDefault="00F11FD4" w:rsidP="002B355F">
      <w:pPr>
        <w:pStyle w:val="ListParagraph"/>
        <w:numPr>
          <w:ilvl w:val="2"/>
          <w:numId w:val="14"/>
        </w:numPr>
        <w:jc w:val="both"/>
      </w:pPr>
      <w:r>
        <w:t xml:space="preserve">The page should have a new registration type for PPTA User </w:t>
      </w:r>
    </w:p>
    <w:p w14:paraId="1F1D838A" w14:textId="36C90564" w:rsidR="00F11FD4" w:rsidRDefault="00F11FD4" w:rsidP="002B355F">
      <w:pPr>
        <w:pStyle w:val="ListParagraph"/>
        <w:numPr>
          <w:ilvl w:val="0"/>
          <w:numId w:val="14"/>
        </w:numPr>
        <w:jc w:val="both"/>
      </w:pPr>
      <w:r>
        <w:t>BIB – Payroll Service shall be proceeded under maker-checker workflow</w:t>
      </w:r>
    </w:p>
    <w:p w14:paraId="465D475E" w14:textId="77777777" w:rsidR="00F11FD4" w:rsidRDefault="00F11FD4" w:rsidP="002B355F">
      <w:pPr>
        <w:pStyle w:val="ListParagraph"/>
        <w:numPr>
          <w:ilvl w:val="0"/>
          <w:numId w:val="14"/>
        </w:numPr>
        <w:jc w:val="both"/>
      </w:pPr>
      <w:r>
        <w:t>BIB – Submission of Financial Transactions shall be checked with Maker Limit</w:t>
      </w:r>
    </w:p>
    <w:p w14:paraId="3D12A790" w14:textId="37A0C5CB" w:rsidR="00F11FD4" w:rsidRDefault="00F11FD4" w:rsidP="002B355F">
      <w:pPr>
        <w:pStyle w:val="ListParagraph"/>
        <w:numPr>
          <w:ilvl w:val="0"/>
          <w:numId w:val="14"/>
        </w:numPr>
        <w:jc w:val="both"/>
      </w:pPr>
      <w:r>
        <w:t>BIB – Approval of Financial Transactions which is requested/submitted by General User/PPTA User shall be checked with Checker Limit</w:t>
      </w:r>
    </w:p>
    <w:p w14:paraId="40B8CC9C" w14:textId="7F1E6935" w:rsidR="00F11FD4" w:rsidRDefault="00F11FD4" w:rsidP="002B355F">
      <w:pPr>
        <w:pStyle w:val="ListParagraph"/>
        <w:numPr>
          <w:ilvl w:val="0"/>
          <w:numId w:val="14"/>
        </w:numPr>
        <w:jc w:val="both"/>
      </w:pPr>
      <w:r>
        <w:t>BIB – Remittance e-Advice shall be supported</w:t>
      </w:r>
    </w:p>
    <w:p w14:paraId="4CB70778" w14:textId="7D2B6A26" w:rsidR="00F11FD4" w:rsidRDefault="00F11FD4" w:rsidP="002B355F">
      <w:pPr>
        <w:pStyle w:val="ListParagraph"/>
        <w:numPr>
          <w:ilvl w:val="0"/>
          <w:numId w:val="14"/>
        </w:numPr>
        <w:jc w:val="both"/>
      </w:pPr>
      <w:r>
        <w:t>BIB – Online Reset Password shall be enhanced to support</w:t>
      </w:r>
    </w:p>
    <w:p w14:paraId="05943FA0" w14:textId="26C90290" w:rsidR="00F11FD4" w:rsidRDefault="00F11FD4" w:rsidP="002B355F">
      <w:pPr>
        <w:pStyle w:val="ListParagraph"/>
        <w:numPr>
          <w:ilvl w:val="2"/>
          <w:numId w:val="14"/>
        </w:numPr>
        <w:jc w:val="both"/>
      </w:pPr>
      <w:r>
        <w:t>PPTA User</w:t>
      </w:r>
    </w:p>
    <w:p w14:paraId="08740BFB" w14:textId="4F0A26A5" w:rsidR="00F11FD4" w:rsidRDefault="00F11FD4" w:rsidP="002B355F">
      <w:pPr>
        <w:pStyle w:val="ListParagraph"/>
        <w:numPr>
          <w:ilvl w:val="2"/>
          <w:numId w:val="14"/>
        </w:numPr>
        <w:jc w:val="both"/>
      </w:pPr>
      <w:r>
        <w:t>Reset the role and limit to its default value once the password is reset successfully</w:t>
      </w:r>
    </w:p>
    <w:p w14:paraId="53795F88" w14:textId="17F3E5E5" w:rsidR="00F11FD4" w:rsidRDefault="00F11FD4" w:rsidP="002B355F">
      <w:pPr>
        <w:pStyle w:val="ListParagraph"/>
        <w:numPr>
          <w:ilvl w:val="2"/>
          <w:numId w:val="14"/>
        </w:numPr>
        <w:jc w:val="both"/>
      </w:pPr>
      <w:r>
        <w:lastRenderedPageBreak/>
        <w:t>Soft-token should be supported</w:t>
      </w:r>
    </w:p>
    <w:p w14:paraId="75206FC2" w14:textId="5A66D36E" w:rsidR="00E53742" w:rsidRDefault="00E53742" w:rsidP="002B355F">
      <w:pPr>
        <w:pStyle w:val="ListParagraph"/>
        <w:numPr>
          <w:ilvl w:val="0"/>
          <w:numId w:val="14"/>
        </w:numPr>
        <w:jc w:val="both"/>
      </w:pPr>
      <w:r>
        <w:t xml:space="preserve">The existing table “TBL_BB_USER” shall be enhanced to </w:t>
      </w:r>
      <w:r w:rsidR="001E484D">
        <w:t>support the maker limit and checker limit.</w:t>
      </w:r>
    </w:p>
    <w:p w14:paraId="7D42C6AA" w14:textId="321F6474" w:rsidR="00E53742" w:rsidRDefault="00E53742" w:rsidP="002B355F">
      <w:pPr>
        <w:pStyle w:val="ListParagraph"/>
        <w:numPr>
          <w:ilvl w:val="0"/>
          <w:numId w:val="14"/>
        </w:numPr>
        <w:jc w:val="both"/>
      </w:pPr>
      <w:r>
        <w:rPr>
          <w:rFonts w:hint="cs"/>
        </w:rPr>
        <w:t>A</w:t>
      </w:r>
      <w:r>
        <w:t xml:space="preserve"> new batch job shall be implemented </w:t>
      </w:r>
      <w:r w:rsidR="001E484D">
        <w:t>for the name scanning of PPTA user</w:t>
      </w:r>
    </w:p>
    <w:p w14:paraId="795D7F0B" w14:textId="06E545E7" w:rsidR="0054121B" w:rsidRDefault="0054121B" w:rsidP="002B355F">
      <w:pPr>
        <w:pStyle w:val="ListParagraph"/>
        <w:numPr>
          <w:ilvl w:val="0"/>
          <w:numId w:val="14"/>
        </w:numPr>
        <w:jc w:val="both"/>
      </w:pPr>
      <w:r>
        <w:t>A new web service call to be implemented for the allNETT SSO handshaking.</w:t>
      </w:r>
    </w:p>
    <w:p w14:paraId="05A16F0D" w14:textId="77777777" w:rsidR="00A93714" w:rsidRDefault="00A93714" w:rsidP="00707026">
      <w:pPr>
        <w:jc w:val="both"/>
      </w:pPr>
    </w:p>
    <w:p w14:paraId="77278E2C" w14:textId="77777777" w:rsidR="00390C2F" w:rsidRDefault="00390C2F" w:rsidP="00707026">
      <w:pPr>
        <w:jc w:val="both"/>
      </w:pPr>
    </w:p>
    <w:p w14:paraId="6072789B" w14:textId="77777777" w:rsidR="00E63B01" w:rsidRDefault="00E63B01">
      <w:pPr>
        <w:suppressAutoHyphens w:val="0"/>
        <w:rPr>
          <w:rFonts w:cs="Times New Roman"/>
          <w:b/>
          <w:bCs/>
          <w:iCs/>
          <w:sz w:val="28"/>
          <w:szCs w:val="28"/>
        </w:rPr>
      </w:pPr>
      <w:r>
        <w:br w:type="page"/>
      </w:r>
    </w:p>
    <w:p w14:paraId="0320B483" w14:textId="51FC8B22" w:rsidR="008962CA" w:rsidRDefault="008962CA" w:rsidP="00937EA5">
      <w:pPr>
        <w:pStyle w:val="Heading2"/>
        <w:rPr>
          <w:lang w:val="en-US"/>
        </w:rPr>
      </w:pPr>
      <w:bookmarkStart w:id="506" w:name="_Toc74733012"/>
      <w:r>
        <w:rPr>
          <w:lang w:val="en-US"/>
        </w:rPr>
        <w:lastRenderedPageBreak/>
        <w:t>Sequence Diagram</w:t>
      </w:r>
      <w:bookmarkEnd w:id="506"/>
    </w:p>
    <w:p w14:paraId="06976667" w14:textId="1D806ADA" w:rsidR="008962CA" w:rsidRDefault="008962CA" w:rsidP="008962CA"/>
    <w:p w14:paraId="77BC7F98" w14:textId="02369DA7" w:rsidR="008962CA" w:rsidRDefault="00FE7E28" w:rsidP="008962CA">
      <w:r>
        <w:t>N/A</w:t>
      </w:r>
    </w:p>
    <w:p w14:paraId="6AAAC5F5" w14:textId="7AA32F02" w:rsidR="002E3A78" w:rsidRPr="00937EA5" w:rsidRDefault="002E3A78" w:rsidP="00937EA5">
      <w:pPr>
        <w:pStyle w:val="Heading2"/>
        <w:rPr>
          <w:iCs w:val="0"/>
          <w:lang w:val="en-US"/>
        </w:rPr>
      </w:pPr>
      <w:bookmarkStart w:id="507" w:name="_Toc74733013"/>
      <w:r w:rsidRPr="00937EA5">
        <w:rPr>
          <w:lang w:val="en-US"/>
        </w:rPr>
        <w:t>Database Schema</w:t>
      </w:r>
      <w:bookmarkEnd w:id="507"/>
    </w:p>
    <w:p w14:paraId="336FB227" w14:textId="09A78AE8" w:rsidR="002E3A78" w:rsidRDefault="002E3A78" w:rsidP="002E3A78"/>
    <w:tbl>
      <w:tblPr>
        <w:tblW w:w="9014"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1"/>
        <w:gridCol w:w="2415"/>
        <w:gridCol w:w="1842"/>
        <w:gridCol w:w="993"/>
        <w:gridCol w:w="992"/>
        <w:gridCol w:w="891"/>
      </w:tblGrid>
      <w:tr w:rsidR="00D27171" w:rsidRPr="002E3A78" w14:paraId="733FDF43" w14:textId="77777777" w:rsidTr="00936163">
        <w:trPr>
          <w:trHeight w:val="300"/>
        </w:trPr>
        <w:tc>
          <w:tcPr>
            <w:tcW w:w="1881" w:type="dxa"/>
            <w:tcBorders>
              <w:bottom w:val="single" w:sz="4" w:space="0" w:color="auto"/>
            </w:tcBorders>
            <w:shd w:val="clear" w:color="auto" w:fill="F2F2F2"/>
            <w:hideMark/>
          </w:tcPr>
          <w:p w14:paraId="40E46BA4"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Entity Name:</w:t>
            </w:r>
          </w:p>
        </w:tc>
        <w:tc>
          <w:tcPr>
            <w:tcW w:w="7133" w:type="dxa"/>
            <w:gridSpan w:val="5"/>
            <w:tcBorders>
              <w:bottom w:val="single" w:sz="4" w:space="0" w:color="auto"/>
            </w:tcBorders>
            <w:shd w:val="clear" w:color="auto" w:fill="F2F2F2"/>
            <w:hideMark/>
          </w:tcPr>
          <w:p w14:paraId="160259E8"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r>
              <w:rPr>
                <w:rFonts w:ascii="Calibri" w:eastAsia="Times New Roman" w:hAnsi="Calibri" w:cs="Times New Roman"/>
                <w:b/>
                <w:bCs/>
                <w:color w:val="000000"/>
                <w:sz w:val="22"/>
                <w:szCs w:val="22"/>
                <w:lang w:eastAsia="zh-TW"/>
              </w:rPr>
              <w:t>TBL_BB_USER</w:t>
            </w:r>
          </w:p>
        </w:tc>
      </w:tr>
      <w:tr w:rsidR="00D27171" w:rsidRPr="002E3A78" w14:paraId="12D063F2" w14:textId="77777777" w:rsidTr="00686F48">
        <w:trPr>
          <w:trHeight w:val="314"/>
        </w:trPr>
        <w:tc>
          <w:tcPr>
            <w:tcW w:w="1881" w:type="dxa"/>
            <w:shd w:val="clear" w:color="auto" w:fill="F2F2F2"/>
            <w:vAlign w:val="bottom"/>
          </w:tcPr>
          <w:p w14:paraId="30A84A26" w14:textId="1DF014BD" w:rsidR="00D27171" w:rsidRPr="00BE7B19" w:rsidRDefault="00D27171" w:rsidP="00936163">
            <w:pPr>
              <w:suppressAutoHyphens w:val="0"/>
              <w:rPr>
                <w:rFonts w:ascii="Calibri" w:eastAsiaTheme="minorEastAsia" w:hAnsi="Calibri" w:cs="Times New Roman"/>
                <w:b/>
                <w:bCs/>
                <w:color w:val="000000"/>
                <w:sz w:val="22"/>
                <w:szCs w:val="22"/>
                <w:lang w:eastAsia="zh-TW"/>
              </w:rPr>
            </w:pPr>
            <w:r>
              <w:rPr>
                <w:rFonts w:ascii="Calibri" w:eastAsiaTheme="minorEastAsia" w:hAnsi="Calibri" w:cs="Times New Roman" w:hint="eastAsia"/>
                <w:b/>
                <w:bCs/>
                <w:color w:val="000000"/>
                <w:sz w:val="22"/>
                <w:szCs w:val="22"/>
                <w:lang w:eastAsia="zh-TW"/>
              </w:rPr>
              <w:t>S</w:t>
            </w:r>
            <w:r>
              <w:rPr>
                <w:rFonts w:ascii="Calibri" w:eastAsiaTheme="minorEastAsia" w:hAnsi="Calibri" w:cs="Times New Roman"/>
                <w:b/>
                <w:bCs/>
                <w:color w:val="000000"/>
                <w:sz w:val="22"/>
                <w:szCs w:val="22"/>
                <w:lang w:eastAsia="zh-TW"/>
              </w:rPr>
              <w:t>chema</w:t>
            </w:r>
          </w:p>
        </w:tc>
        <w:tc>
          <w:tcPr>
            <w:tcW w:w="2415" w:type="dxa"/>
            <w:shd w:val="clear" w:color="auto" w:fill="F2F2F2"/>
            <w:vAlign w:val="bottom"/>
          </w:tcPr>
          <w:p w14:paraId="43314E53" w14:textId="2E60FA74" w:rsidR="00D27171" w:rsidRPr="00BE7B19" w:rsidRDefault="00D27171" w:rsidP="00936163">
            <w:pPr>
              <w:suppressAutoHyphens w:val="0"/>
              <w:rPr>
                <w:rFonts w:ascii="Calibri" w:eastAsiaTheme="minorEastAsia" w:hAnsi="Calibri" w:cs="Times New Roman"/>
                <w:b/>
                <w:bCs/>
                <w:color w:val="000000"/>
                <w:sz w:val="22"/>
                <w:szCs w:val="22"/>
                <w:lang w:eastAsia="zh-TW"/>
              </w:rPr>
            </w:pPr>
            <w:r>
              <w:rPr>
                <w:rFonts w:ascii="Calibri" w:eastAsiaTheme="minorEastAsia" w:hAnsi="Calibri" w:cs="Times New Roman" w:hint="eastAsia"/>
                <w:b/>
                <w:bCs/>
                <w:color w:val="000000"/>
                <w:sz w:val="22"/>
                <w:szCs w:val="22"/>
                <w:lang w:eastAsia="zh-TW"/>
              </w:rPr>
              <w:t>E</w:t>
            </w:r>
            <w:r>
              <w:rPr>
                <w:rFonts w:ascii="Calibri" w:eastAsiaTheme="minorEastAsia" w:hAnsi="Calibri" w:cs="Times New Roman"/>
                <w:b/>
                <w:bCs/>
                <w:color w:val="000000"/>
                <w:sz w:val="22"/>
                <w:szCs w:val="22"/>
                <w:lang w:eastAsia="zh-TW"/>
              </w:rPr>
              <w:t>nhance</w:t>
            </w:r>
          </w:p>
        </w:tc>
        <w:tc>
          <w:tcPr>
            <w:tcW w:w="1842" w:type="dxa"/>
            <w:shd w:val="clear" w:color="auto" w:fill="F2F2F2"/>
            <w:vAlign w:val="bottom"/>
          </w:tcPr>
          <w:p w14:paraId="55969AAC"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p>
        </w:tc>
        <w:tc>
          <w:tcPr>
            <w:tcW w:w="993" w:type="dxa"/>
            <w:shd w:val="clear" w:color="auto" w:fill="F2F2F2"/>
            <w:vAlign w:val="bottom"/>
          </w:tcPr>
          <w:p w14:paraId="0DB88E21"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p>
        </w:tc>
        <w:tc>
          <w:tcPr>
            <w:tcW w:w="992" w:type="dxa"/>
            <w:shd w:val="clear" w:color="auto" w:fill="F2F2F2"/>
            <w:vAlign w:val="bottom"/>
          </w:tcPr>
          <w:p w14:paraId="7C315310"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p>
        </w:tc>
        <w:tc>
          <w:tcPr>
            <w:tcW w:w="891" w:type="dxa"/>
            <w:shd w:val="clear" w:color="auto" w:fill="F2F2F2"/>
            <w:vAlign w:val="bottom"/>
          </w:tcPr>
          <w:p w14:paraId="0B4C8D2B"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p>
        </w:tc>
      </w:tr>
      <w:tr w:rsidR="00D27171" w:rsidRPr="002E3A78" w14:paraId="2C82C99A" w14:textId="77777777" w:rsidTr="00686F48">
        <w:trPr>
          <w:trHeight w:val="314"/>
        </w:trPr>
        <w:tc>
          <w:tcPr>
            <w:tcW w:w="1881" w:type="dxa"/>
            <w:shd w:val="clear" w:color="auto" w:fill="F2F2F2"/>
            <w:vAlign w:val="bottom"/>
            <w:hideMark/>
          </w:tcPr>
          <w:p w14:paraId="74650034"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Data Item</w:t>
            </w:r>
          </w:p>
        </w:tc>
        <w:tc>
          <w:tcPr>
            <w:tcW w:w="2415" w:type="dxa"/>
            <w:shd w:val="clear" w:color="auto" w:fill="F2F2F2"/>
            <w:vAlign w:val="bottom"/>
            <w:hideMark/>
          </w:tcPr>
          <w:p w14:paraId="61C5B643"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Description</w:t>
            </w:r>
          </w:p>
        </w:tc>
        <w:tc>
          <w:tcPr>
            <w:tcW w:w="1842" w:type="dxa"/>
            <w:shd w:val="clear" w:color="auto" w:fill="F2F2F2"/>
            <w:vAlign w:val="bottom"/>
            <w:hideMark/>
          </w:tcPr>
          <w:p w14:paraId="78EE0D6A" w14:textId="77777777" w:rsidR="00D27171" w:rsidRPr="002E3A78" w:rsidRDefault="00D27171" w:rsidP="00936163">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Format</w:t>
            </w:r>
          </w:p>
        </w:tc>
        <w:tc>
          <w:tcPr>
            <w:tcW w:w="993" w:type="dxa"/>
            <w:shd w:val="clear" w:color="auto" w:fill="F2F2F2"/>
            <w:vAlign w:val="bottom"/>
            <w:hideMark/>
          </w:tcPr>
          <w:p w14:paraId="5F859CFB"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Nullable</w:t>
            </w:r>
          </w:p>
        </w:tc>
        <w:tc>
          <w:tcPr>
            <w:tcW w:w="992" w:type="dxa"/>
            <w:shd w:val="clear" w:color="auto" w:fill="F2F2F2"/>
            <w:vAlign w:val="bottom"/>
            <w:hideMark/>
          </w:tcPr>
          <w:p w14:paraId="23E44498"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Default</w:t>
            </w:r>
          </w:p>
        </w:tc>
        <w:tc>
          <w:tcPr>
            <w:tcW w:w="891" w:type="dxa"/>
            <w:shd w:val="clear" w:color="auto" w:fill="F2F2F2"/>
            <w:vAlign w:val="bottom"/>
            <w:hideMark/>
          </w:tcPr>
          <w:p w14:paraId="072834EB" w14:textId="77777777" w:rsidR="00D27171" w:rsidRPr="002E3A78" w:rsidRDefault="00D27171" w:rsidP="00936163">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 xml:space="preserve">Key </w:t>
            </w:r>
          </w:p>
        </w:tc>
      </w:tr>
      <w:tr w:rsidR="00923892" w:rsidRPr="002E3A78" w14:paraId="5781960D" w14:textId="77777777" w:rsidTr="00686F48">
        <w:trPr>
          <w:trHeight w:val="645"/>
        </w:trPr>
        <w:tc>
          <w:tcPr>
            <w:tcW w:w="1881" w:type="dxa"/>
            <w:shd w:val="clear" w:color="auto" w:fill="auto"/>
          </w:tcPr>
          <w:p w14:paraId="35D96C42" w14:textId="2A40FDE5" w:rsidR="00923892" w:rsidRPr="00686F48" w:rsidRDefault="00923892"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MAKER_LIMIT</w:t>
            </w:r>
          </w:p>
        </w:tc>
        <w:tc>
          <w:tcPr>
            <w:tcW w:w="2415" w:type="dxa"/>
            <w:shd w:val="clear" w:color="auto" w:fill="auto"/>
          </w:tcPr>
          <w:p w14:paraId="711AFF22" w14:textId="16A524EA" w:rsidR="00923892" w:rsidRPr="00686F48" w:rsidRDefault="00923892"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Maker Limit</w:t>
            </w:r>
          </w:p>
        </w:tc>
        <w:tc>
          <w:tcPr>
            <w:tcW w:w="1842" w:type="dxa"/>
            <w:shd w:val="clear" w:color="auto" w:fill="auto"/>
          </w:tcPr>
          <w:p w14:paraId="33BAAF6B" w14:textId="2E36ED24" w:rsidR="00923892" w:rsidRPr="00686F48" w:rsidRDefault="00923892"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NUMBER(15,2)</w:t>
            </w:r>
          </w:p>
        </w:tc>
        <w:tc>
          <w:tcPr>
            <w:tcW w:w="993" w:type="dxa"/>
            <w:shd w:val="clear" w:color="auto" w:fill="auto"/>
          </w:tcPr>
          <w:p w14:paraId="1BE85D49" w14:textId="2767511C" w:rsidR="00923892" w:rsidRPr="00686F48" w:rsidRDefault="002030C6" w:rsidP="00936163">
            <w:pPr>
              <w:suppressAutoHyphens w:val="0"/>
              <w:jc w:val="center"/>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Yes</w:t>
            </w:r>
          </w:p>
        </w:tc>
        <w:tc>
          <w:tcPr>
            <w:tcW w:w="992" w:type="dxa"/>
            <w:shd w:val="clear" w:color="auto" w:fill="auto"/>
          </w:tcPr>
          <w:p w14:paraId="3C4F82F3" w14:textId="3519137D" w:rsidR="00923892" w:rsidRPr="00686F48" w:rsidRDefault="00923892" w:rsidP="00936163">
            <w:pPr>
              <w:suppressAutoHyphens w:val="0"/>
              <w:jc w:val="center"/>
              <w:rPr>
                <w:rFonts w:ascii="Calibri" w:eastAsia="Times New Roman" w:hAnsi="Calibri" w:cs="Times New Roman"/>
                <w:color w:val="000000"/>
                <w:sz w:val="18"/>
                <w:szCs w:val="18"/>
                <w:lang w:eastAsia="zh-TW"/>
              </w:rPr>
            </w:pPr>
            <w:r w:rsidRPr="00686F48">
              <w:rPr>
                <w:rFonts w:ascii="Calibri" w:eastAsia="Times New Roman" w:hAnsi="Calibri" w:cs="Times New Roman"/>
                <w:color w:val="000000"/>
                <w:sz w:val="18"/>
                <w:szCs w:val="18"/>
                <w:lang w:eastAsia="zh-TW"/>
              </w:rPr>
              <w:t>0</w:t>
            </w:r>
          </w:p>
        </w:tc>
        <w:tc>
          <w:tcPr>
            <w:tcW w:w="891" w:type="dxa"/>
            <w:shd w:val="clear" w:color="auto" w:fill="auto"/>
          </w:tcPr>
          <w:p w14:paraId="515F7E6A" w14:textId="77777777" w:rsidR="00923892" w:rsidRPr="00686F48" w:rsidRDefault="00923892" w:rsidP="00936163">
            <w:pPr>
              <w:suppressAutoHyphens w:val="0"/>
              <w:jc w:val="center"/>
              <w:rPr>
                <w:rFonts w:ascii="Calibri" w:eastAsia="Times New Roman" w:hAnsi="Calibri" w:cs="Times New Roman"/>
                <w:color w:val="000000"/>
                <w:sz w:val="18"/>
                <w:szCs w:val="18"/>
                <w:lang w:eastAsia="zh-TW"/>
              </w:rPr>
            </w:pPr>
          </w:p>
        </w:tc>
      </w:tr>
      <w:tr w:rsidR="00402B88" w:rsidRPr="002E3A78" w14:paraId="545D6E84" w14:textId="77777777" w:rsidTr="00686F48">
        <w:trPr>
          <w:trHeight w:val="645"/>
        </w:trPr>
        <w:tc>
          <w:tcPr>
            <w:tcW w:w="1881" w:type="dxa"/>
            <w:shd w:val="clear" w:color="auto" w:fill="auto"/>
          </w:tcPr>
          <w:p w14:paraId="6F7BC619" w14:textId="1AF6B65B" w:rsidR="00402B88" w:rsidRPr="00686F48" w:rsidRDefault="00402B88"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USER_TYPE</w:t>
            </w:r>
          </w:p>
        </w:tc>
        <w:tc>
          <w:tcPr>
            <w:tcW w:w="2415" w:type="dxa"/>
            <w:shd w:val="clear" w:color="auto" w:fill="auto"/>
          </w:tcPr>
          <w:p w14:paraId="7A6B98AD" w14:textId="3A29D776" w:rsidR="00402B88" w:rsidRPr="00686F48" w:rsidRDefault="00402B88"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User Type</w:t>
            </w:r>
          </w:p>
        </w:tc>
        <w:tc>
          <w:tcPr>
            <w:tcW w:w="1842" w:type="dxa"/>
            <w:shd w:val="clear" w:color="auto" w:fill="auto"/>
          </w:tcPr>
          <w:p w14:paraId="0CCD1EC2" w14:textId="63474AB8" w:rsidR="00402B88" w:rsidRPr="00686F48" w:rsidRDefault="00402B88" w:rsidP="00936163">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VARCHAR2(5)</w:t>
            </w:r>
          </w:p>
        </w:tc>
        <w:tc>
          <w:tcPr>
            <w:tcW w:w="993" w:type="dxa"/>
            <w:shd w:val="clear" w:color="auto" w:fill="auto"/>
          </w:tcPr>
          <w:p w14:paraId="3421C055" w14:textId="1377DD44" w:rsidR="00402B88" w:rsidRPr="00686F48" w:rsidRDefault="00402B88" w:rsidP="00936163">
            <w:pPr>
              <w:suppressAutoHyphens w:val="0"/>
              <w:jc w:val="center"/>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Yes</w:t>
            </w:r>
          </w:p>
        </w:tc>
        <w:tc>
          <w:tcPr>
            <w:tcW w:w="992" w:type="dxa"/>
            <w:shd w:val="clear" w:color="auto" w:fill="auto"/>
          </w:tcPr>
          <w:p w14:paraId="0DDC5E24" w14:textId="77777777" w:rsidR="00402B88" w:rsidRPr="00686F48" w:rsidRDefault="00402B88" w:rsidP="00936163">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5A1435B6" w14:textId="77777777" w:rsidR="00402B88" w:rsidRPr="00686F48" w:rsidRDefault="00402B88" w:rsidP="00936163">
            <w:pPr>
              <w:suppressAutoHyphens w:val="0"/>
              <w:jc w:val="center"/>
              <w:rPr>
                <w:rFonts w:ascii="Calibri" w:eastAsia="Times New Roman" w:hAnsi="Calibri" w:cs="Times New Roman"/>
                <w:color w:val="000000"/>
                <w:sz w:val="18"/>
                <w:szCs w:val="18"/>
                <w:lang w:eastAsia="zh-TW"/>
              </w:rPr>
            </w:pPr>
          </w:p>
        </w:tc>
      </w:tr>
    </w:tbl>
    <w:p w14:paraId="7B888F0A" w14:textId="6A65F437" w:rsidR="00D27171" w:rsidRDefault="00D27171" w:rsidP="002E3A78"/>
    <w:tbl>
      <w:tblPr>
        <w:tblW w:w="9014"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1"/>
        <w:gridCol w:w="2415"/>
        <w:gridCol w:w="1842"/>
        <w:gridCol w:w="993"/>
        <w:gridCol w:w="992"/>
        <w:gridCol w:w="891"/>
      </w:tblGrid>
      <w:tr w:rsidR="00686F48" w:rsidRPr="002E3A78" w14:paraId="3727055B" w14:textId="77777777" w:rsidTr="003B7226">
        <w:trPr>
          <w:trHeight w:val="300"/>
        </w:trPr>
        <w:tc>
          <w:tcPr>
            <w:tcW w:w="1881" w:type="dxa"/>
            <w:tcBorders>
              <w:bottom w:val="single" w:sz="4" w:space="0" w:color="auto"/>
            </w:tcBorders>
            <w:shd w:val="clear" w:color="auto" w:fill="F2F2F2"/>
            <w:hideMark/>
          </w:tcPr>
          <w:p w14:paraId="6D27DFEE" w14:textId="77777777" w:rsidR="00686F48" w:rsidRPr="002E3A78" w:rsidRDefault="00686F48" w:rsidP="003B7226">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Entity Name:</w:t>
            </w:r>
          </w:p>
        </w:tc>
        <w:tc>
          <w:tcPr>
            <w:tcW w:w="7133" w:type="dxa"/>
            <w:gridSpan w:val="5"/>
            <w:tcBorders>
              <w:bottom w:val="single" w:sz="4" w:space="0" w:color="auto"/>
            </w:tcBorders>
            <w:shd w:val="clear" w:color="auto" w:fill="F2F2F2"/>
            <w:hideMark/>
          </w:tcPr>
          <w:p w14:paraId="2DC69AA2" w14:textId="473D948A" w:rsidR="00686F48" w:rsidRPr="002E3A78" w:rsidRDefault="00686F48" w:rsidP="003B7226">
            <w:pPr>
              <w:suppressAutoHyphens w:val="0"/>
              <w:rPr>
                <w:rFonts w:ascii="Calibri" w:eastAsia="Times New Roman" w:hAnsi="Calibri" w:cs="Times New Roman"/>
                <w:b/>
                <w:bCs/>
                <w:color w:val="000000"/>
                <w:sz w:val="22"/>
                <w:szCs w:val="22"/>
                <w:lang w:eastAsia="zh-TW"/>
              </w:rPr>
            </w:pPr>
            <w:r>
              <w:rPr>
                <w:rFonts w:ascii="Calibri" w:eastAsia="Times New Roman" w:hAnsi="Calibri" w:cs="Times New Roman"/>
                <w:b/>
                <w:bCs/>
                <w:color w:val="000000"/>
                <w:sz w:val="22"/>
                <w:szCs w:val="22"/>
                <w:lang w:eastAsia="zh-TW"/>
              </w:rPr>
              <w:t>TBL_BB_TRADE_XPRESS</w:t>
            </w:r>
          </w:p>
        </w:tc>
      </w:tr>
      <w:tr w:rsidR="00686F48" w:rsidRPr="002E3A78" w14:paraId="7623EFFB" w14:textId="77777777" w:rsidTr="00686F48">
        <w:trPr>
          <w:trHeight w:val="314"/>
        </w:trPr>
        <w:tc>
          <w:tcPr>
            <w:tcW w:w="1881" w:type="dxa"/>
            <w:shd w:val="clear" w:color="auto" w:fill="F2F2F2"/>
            <w:vAlign w:val="bottom"/>
          </w:tcPr>
          <w:p w14:paraId="6F0538FD" w14:textId="77777777" w:rsidR="00686F48" w:rsidRPr="00BE7B19" w:rsidRDefault="00686F48" w:rsidP="003B7226">
            <w:pPr>
              <w:suppressAutoHyphens w:val="0"/>
              <w:rPr>
                <w:rFonts w:ascii="Calibri" w:eastAsiaTheme="minorEastAsia" w:hAnsi="Calibri" w:cs="Times New Roman"/>
                <w:b/>
                <w:bCs/>
                <w:color w:val="000000"/>
                <w:sz w:val="22"/>
                <w:szCs w:val="22"/>
                <w:lang w:eastAsia="zh-TW"/>
              </w:rPr>
            </w:pPr>
            <w:r>
              <w:rPr>
                <w:rFonts w:ascii="Calibri" w:eastAsiaTheme="minorEastAsia" w:hAnsi="Calibri" w:cs="Times New Roman" w:hint="eastAsia"/>
                <w:b/>
                <w:bCs/>
                <w:color w:val="000000"/>
                <w:sz w:val="22"/>
                <w:szCs w:val="22"/>
                <w:lang w:eastAsia="zh-TW"/>
              </w:rPr>
              <w:t>S</w:t>
            </w:r>
            <w:r>
              <w:rPr>
                <w:rFonts w:ascii="Calibri" w:eastAsiaTheme="minorEastAsia" w:hAnsi="Calibri" w:cs="Times New Roman"/>
                <w:b/>
                <w:bCs/>
                <w:color w:val="000000"/>
                <w:sz w:val="22"/>
                <w:szCs w:val="22"/>
                <w:lang w:eastAsia="zh-TW"/>
              </w:rPr>
              <w:t>chema</w:t>
            </w:r>
          </w:p>
        </w:tc>
        <w:tc>
          <w:tcPr>
            <w:tcW w:w="2415" w:type="dxa"/>
            <w:shd w:val="clear" w:color="auto" w:fill="F2F2F2"/>
            <w:vAlign w:val="bottom"/>
          </w:tcPr>
          <w:p w14:paraId="3668464F" w14:textId="67868AE7" w:rsidR="00686F48" w:rsidRPr="00BE7B19" w:rsidRDefault="00686F48" w:rsidP="003B7226">
            <w:pPr>
              <w:suppressAutoHyphens w:val="0"/>
              <w:rPr>
                <w:rFonts w:ascii="Calibri" w:eastAsiaTheme="minorEastAsia" w:hAnsi="Calibri" w:cs="Times New Roman"/>
                <w:b/>
                <w:bCs/>
                <w:color w:val="000000"/>
                <w:sz w:val="22"/>
                <w:szCs w:val="22"/>
                <w:lang w:eastAsia="zh-TW"/>
              </w:rPr>
            </w:pPr>
            <w:r>
              <w:rPr>
                <w:rFonts w:ascii="Calibri" w:eastAsiaTheme="minorEastAsia" w:hAnsi="Calibri" w:cs="Times New Roman"/>
                <w:b/>
                <w:bCs/>
                <w:color w:val="000000"/>
                <w:sz w:val="22"/>
                <w:szCs w:val="22"/>
                <w:lang w:eastAsia="zh-TW"/>
              </w:rPr>
              <w:t>New</w:t>
            </w:r>
          </w:p>
        </w:tc>
        <w:tc>
          <w:tcPr>
            <w:tcW w:w="1842" w:type="dxa"/>
            <w:shd w:val="clear" w:color="auto" w:fill="F2F2F2"/>
            <w:vAlign w:val="bottom"/>
          </w:tcPr>
          <w:p w14:paraId="595E1D0A" w14:textId="77777777" w:rsidR="00686F48" w:rsidRPr="002E3A78" w:rsidRDefault="00686F48" w:rsidP="003B7226">
            <w:pPr>
              <w:suppressAutoHyphens w:val="0"/>
              <w:rPr>
                <w:rFonts w:ascii="Calibri" w:eastAsia="Times New Roman" w:hAnsi="Calibri" w:cs="Times New Roman"/>
                <w:b/>
                <w:bCs/>
                <w:color w:val="000000"/>
                <w:sz w:val="22"/>
                <w:szCs w:val="22"/>
                <w:lang w:eastAsia="zh-TW"/>
              </w:rPr>
            </w:pPr>
          </w:p>
        </w:tc>
        <w:tc>
          <w:tcPr>
            <w:tcW w:w="993" w:type="dxa"/>
            <w:shd w:val="clear" w:color="auto" w:fill="F2F2F2"/>
            <w:vAlign w:val="bottom"/>
          </w:tcPr>
          <w:p w14:paraId="0A8CE865"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p>
        </w:tc>
        <w:tc>
          <w:tcPr>
            <w:tcW w:w="992" w:type="dxa"/>
            <w:shd w:val="clear" w:color="auto" w:fill="F2F2F2"/>
            <w:vAlign w:val="bottom"/>
          </w:tcPr>
          <w:p w14:paraId="5ABC2369"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p>
        </w:tc>
        <w:tc>
          <w:tcPr>
            <w:tcW w:w="891" w:type="dxa"/>
            <w:shd w:val="clear" w:color="auto" w:fill="F2F2F2"/>
            <w:vAlign w:val="bottom"/>
          </w:tcPr>
          <w:p w14:paraId="7EA7603D"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p>
        </w:tc>
      </w:tr>
      <w:tr w:rsidR="00686F48" w:rsidRPr="002E3A78" w14:paraId="3E908403" w14:textId="77777777" w:rsidTr="00686F48">
        <w:trPr>
          <w:trHeight w:val="314"/>
        </w:trPr>
        <w:tc>
          <w:tcPr>
            <w:tcW w:w="1881" w:type="dxa"/>
            <w:shd w:val="clear" w:color="auto" w:fill="F2F2F2"/>
            <w:vAlign w:val="bottom"/>
            <w:hideMark/>
          </w:tcPr>
          <w:p w14:paraId="5BBA58B5" w14:textId="77777777" w:rsidR="00686F48" w:rsidRPr="002E3A78" w:rsidRDefault="00686F48" w:rsidP="003B7226">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Data Item</w:t>
            </w:r>
          </w:p>
        </w:tc>
        <w:tc>
          <w:tcPr>
            <w:tcW w:w="2415" w:type="dxa"/>
            <w:shd w:val="clear" w:color="auto" w:fill="F2F2F2"/>
            <w:vAlign w:val="bottom"/>
            <w:hideMark/>
          </w:tcPr>
          <w:p w14:paraId="16EA0095" w14:textId="77777777" w:rsidR="00686F48" w:rsidRPr="002E3A78" w:rsidRDefault="00686F48" w:rsidP="003B7226">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Description</w:t>
            </w:r>
          </w:p>
        </w:tc>
        <w:tc>
          <w:tcPr>
            <w:tcW w:w="1842" w:type="dxa"/>
            <w:shd w:val="clear" w:color="auto" w:fill="F2F2F2"/>
            <w:vAlign w:val="bottom"/>
            <w:hideMark/>
          </w:tcPr>
          <w:p w14:paraId="2A250C07" w14:textId="77777777" w:rsidR="00686F48" w:rsidRPr="002E3A78" w:rsidRDefault="00686F48" w:rsidP="003B7226">
            <w:pPr>
              <w:suppressAutoHyphens w:val="0"/>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Format</w:t>
            </w:r>
          </w:p>
        </w:tc>
        <w:tc>
          <w:tcPr>
            <w:tcW w:w="993" w:type="dxa"/>
            <w:shd w:val="clear" w:color="auto" w:fill="F2F2F2"/>
            <w:vAlign w:val="bottom"/>
            <w:hideMark/>
          </w:tcPr>
          <w:p w14:paraId="6A4B2F59"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Nullable</w:t>
            </w:r>
          </w:p>
        </w:tc>
        <w:tc>
          <w:tcPr>
            <w:tcW w:w="992" w:type="dxa"/>
            <w:shd w:val="clear" w:color="auto" w:fill="F2F2F2"/>
            <w:vAlign w:val="bottom"/>
            <w:hideMark/>
          </w:tcPr>
          <w:p w14:paraId="61645C1F"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Default</w:t>
            </w:r>
          </w:p>
        </w:tc>
        <w:tc>
          <w:tcPr>
            <w:tcW w:w="891" w:type="dxa"/>
            <w:shd w:val="clear" w:color="auto" w:fill="F2F2F2"/>
            <w:vAlign w:val="bottom"/>
            <w:hideMark/>
          </w:tcPr>
          <w:p w14:paraId="622EF597" w14:textId="77777777" w:rsidR="00686F48" w:rsidRPr="002E3A78" w:rsidRDefault="00686F48" w:rsidP="003B7226">
            <w:pPr>
              <w:suppressAutoHyphens w:val="0"/>
              <w:jc w:val="center"/>
              <w:rPr>
                <w:rFonts w:ascii="Calibri" w:eastAsia="Times New Roman" w:hAnsi="Calibri" w:cs="Times New Roman"/>
                <w:b/>
                <w:bCs/>
                <w:color w:val="000000"/>
                <w:sz w:val="22"/>
                <w:szCs w:val="22"/>
                <w:lang w:eastAsia="zh-TW"/>
              </w:rPr>
            </w:pPr>
            <w:r w:rsidRPr="002E3A78">
              <w:rPr>
                <w:rFonts w:ascii="Calibri" w:eastAsia="Times New Roman" w:hAnsi="Calibri" w:cs="Times New Roman"/>
                <w:b/>
                <w:bCs/>
                <w:color w:val="000000"/>
                <w:sz w:val="22"/>
                <w:szCs w:val="22"/>
                <w:lang w:eastAsia="zh-TW"/>
              </w:rPr>
              <w:t xml:space="preserve">Key </w:t>
            </w:r>
          </w:p>
        </w:tc>
      </w:tr>
      <w:tr w:rsidR="00686F48" w:rsidRPr="002E3A78" w14:paraId="78C23B78" w14:textId="77777777" w:rsidTr="00686F48">
        <w:trPr>
          <w:trHeight w:val="645"/>
        </w:trPr>
        <w:tc>
          <w:tcPr>
            <w:tcW w:w="1881" w:type="dxa"/>
            <w:shd w:val="clear" w:color="auto" w:fill="auto"/>
          </w:tcPr>
          <w:p w14:paraId="49253EFB" w14:textId="6744C83D" w:rsidR="00686F48" w:rsidRPr="00686F48" w:rsidRDefault="00686F48" w:rsidP="003B7226">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ID</w:t>
            </w:r>
          </w:p>
        </w:tc>
        <w:tc>
          <w:tcPr>
            <w:tcW w:w="2415" w:type="dxa"/>
            <w:shd w:val="clear" w:color="auto" w:fill="auto"/>
          </w:tcPr>
          <w:p w14:paraId="34EDFF7F" w14:textId="2D7334C3" w:rsidR="00686F48" w:rsidRPr="00686F48" w:rsidRDefault="00686F48" w:rsidP="003B7226">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Record ID</w:t>
            </w:r>
          </w:p>
        </w:tc>
        <w:tc>
          <w:tcPr>
            <w:tcW w:w="1842" w:type="dxa"/>
            <w:shd w:val="clear" w:color="auto" w:fill="auto"/>
          </w:tcPr>
          <w:p w14:paraId="296F7C96" w14:textId="3BC8EB59" w:rsidR="00686F48" w:rsidRPr="00686F48" w:rsidRDefault="00686F48" w:rsidP="003B7226">
            <w:pPr>
              <w:suppressAutoHyphens w:val="0"/>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VARCHAR2(32)</w:t>
            </w:r>
          </w:p>
        </w:tc>
        <w:tc>
          <w:tcPr>
            <w:tcW w:w="993" w:type="dxa"/>
            <w:shd w:val="clear" w:color="auto" w:fill="auto"/>
          </w:tcPr>
          <w:p w14:paraId="350B4AFA" w14:textId="254542BF"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No</w:t>
            </w:r>
          </w:p>
        </w:tc>
        <w:tc>
          <w:tcPr>
            <w:tcW w:w="992" w:type="dxa"/>
            <w:shd w:val="clear" w:color="auto" w:fill="auto"/>
          </w:tcPr>
          <w:p w14:paraId="0D483369" w14:textId="505D86E8" w:rsidR="00686F48" w:rsidRPr="00686F48" w:rsidRDefault="00AB1B7A" w:rsidP="003B7226">
            <w:pPr>
              <w:suppressAutoHyphens w:val="0"/>
              <w:jc w:val="center"/>
              <w:rPr>
                <w:rFonts w:ascii="Calibri" w:eastAsia="Times New Roman" w:hAnsi="Calibri" w:cs="Times New Roman"/>
                <w:color w:val="000000"/>
                <w:sz w:val="18"/>
                <w:szCs w:val="18"/>
                <w:lang w:eastAsia="zh-TW"/>
              </w:rPr>
            </w:pPr>
            <w:ins w:id="508" w:author="Peter S I. Tam" w:date="2021-06-15T10:31:00Z">
              <w:r>
                <w:rPr>
                  <w:rFonts w:ascii="Calibri" w:eastAsia="Times New Roman" w:hAnsi="Calibri" w:cs="Times New Roman"/>
                  <w:color w:val="000000"/>
                  <w:sz w:val="18"/>
                  <w:szCs w:val="18"/>
                  <w:lang w:eastAsia="zh-TW"/>
                </w:rPr>
                <w:t>s</w:t>
              </w:r>
            </w:ins>
            <w:del w:id="509" w:author="Peter S I. Tam" w:date="2021-06-15T10:31:00Z">
              <w:r w:rsidR="00686F48" w:rsidRPr="00686F48" w:rsidDel="00AB1B7A">
                <w:rPr>
                  <w:rFonts w:ascii="Calibri" w:eastAsia="Times New Roman" w:hAnsi="Calibri" w:cs="Times New Roman"/>
                  <w:color w:val="000000"/>
                  <w:sz w:val="18"/>
                  <w:szCs w:val="18"/>
                  <w:lang w:eastAsia="zh-TW"/>
                </w:rPr>
                <w:delText>S</w:delText>
              </w:r>
            </w:del>
            <w:r w:rsidR="00686F48" w:rsidRPr="00686F48">
              <w:rPr>
                <w:rFonts w:ascii="Calibri" w:eastAsia="Times New Roman" w:hAnsi="Calibri" w:cs="Times New Roman"/>
                <w:color w:val="000000"/>
                <w:sz w:val="18"/>
                <w:szCs w:val="18"/>
                <w:lang w:eastAsia="zh-TW"/>
              </w:rPr>
              <w:t>ys_guid()</w:t>
            </w:r>
          </w:p>
        </w:tc>
        <w:tc>
          <w:tcPr>
            <w:tcW w:w="891" w:type="dxa"/>
            <w:shd w:val="clear" w:color="auto" w:fill="auto"/>
          </w:tcPr>
          <w:p w14:paraId="25E90DC6" w14:textId="1283B8F7" w:rsidR="00686F48" w:rsidRPr="00686F48" w:rsidRDefault="00686F48" w:rsidP="003B7226">
            <w:pPr>
              <w:suppressAutoHyphens w:val="0"/>
              <w:jc w:val="center"/>
              <w:rPr>
                <w:rFonts w:ascii="Calibri" w:eastAsia="Times New Roman" w:hAnsi="Calibri" w:cs="Times New Roman"/>
                <w:color w:val="000000"/>
                <w:sz w:val="18"/>
                <w:szCs w:val="18"/>
                <w:lang w:eastAsia="zh-TW"/>
              </w:rPr>
            </w:pPr>
            <w:r w:rsidRPr="00686F48">
              <w:rPr>
                <w:rFonts w:ascii="Calibri" w:eastAsia="Times New Roman" w:hAnsi="Calibri" w:cs="Times New Roman"/>
                <w:color w:val="000000"/>
                <w:sz w:val="18"/>
                <w:szCs w:val="18"/>
                <w:lang w:eastAsia="zh-TW"/>
              </w:rPr>
              <w:t>Primary</w:t>
            </w:r>
          </w:p>
        </w:tc>
      </w:tr>
      <w:tr w:rsidR="003E4696" w:rsidRPr="002E3A78" w14:paraId="2D9F070D" w14:textId="77777777" w:rsidTr="00686F48">
        <w:trPr>
          <w:trHeight w:val="645"/>
          <w:ins w:id="510" w:author="Peter S I. Tam" w:date="2021-06-15T10:30:00Z"/>
        </w:trPr>
        <w:tc>
          <w:tcPr>
            <w:tcW w:w="1881" w:type="dxa"/>
            <w:shd w:val="clear" w:color="auto" w:fill="auto"/>
          </w:tcPr>
          <w:p w14:paraId="7C24BDA1" w14:textId="3FE6EB9E" w:rsidR="003E4696" w:rsidRDefault="003E4696" w:rsidP="003B7226">
            <w:pPr>
              <w:suppressAutoHyphens w:val="0"/>
              <w:rPr>
                <w:ins w:id="511" w:author="Peter S I. Tam" w:date="2021-06-15T10:30:00Z"/>
                <w:rFonts w:ascii="Calibri" w:eastAsiaTheme="minorEastAsia" w:hAnsi="Calibri" w:cs="Times New Roman"/>
                <w:color w:val="000000"/>
                <w:sz w:val="18"/>
                <w:szCs w:val="18"/>
                <w:lang w:eastAsia="zh-TW"/>
              </w:rPr>
            </w:pPr>
            <w:ins w:id="512" w:author="Peter S I. Tam" w:date="2021-06-15T10:30:00Z">
              <w:r>
                <w:rPr>
                  <w:rFonts w:ascii="Calibri" w:eastAsiaTheme="minorEastAsia" w:hAnsi="Calibri" w:cs="Times New Roman"/>
                  <w:color w:val="000000"/>
                  <w:sz w:val="18"/>
                  <w:szCs w:val="18"/>
                  <w:lang w:eastAsia="zh-TW"/>
                </w:rPr>
                <w:t>CUSTOMER_ID</w:t>
              </w:r>
            </w:ins>
          </w:p>
        </w:tc>
        <w:tc>
          <w:tcPr>
            <w:tcW w:w="2415" w:type="dxa"/>
            <w:shd w:val="clear" w:color="auto" w:fill="auto"/>
          </w:tcPr>
          <w:p w14:paraId="288BC9D8" w14:textId="78590ACA" w:rsidR="003E4696" w:rsidRDefault="003E4696" w:rsidP="003B7226">
            <w:pPr>
              <w:suppressAutoHyphens w:val="0"/>
              <w:rPr>
                <w:ins w:id="513" w:author="Peter S I. Tam" w:date="2021-06-15T10:30:00Z"/>
                <w:rFonts w:ascii="Calibri" w:eastAsiaTheme="minorEastAsia" w:hAnsi="Calibri" w:cs="Times New Roman"/>
                <w:color w:val="000000"/>
                <w:sz w:val="18"/>
                <w:szCs w:val="18"/>
                <w:lang w:eastAsia="zh-TW"/>
              </w:rPr>
            </w:pPr>
            <w:ins w:id="514" w:author="Peter S I. Tam" w:date="2021-06-15T10:30:00Z">
              <w:r>
                <w:rPr>
                  <w:rFonts w:ascii="Calibri" w:eastAsiaTheme="minorEastAsia" w:hAnsi="Calibri" w:cs="Times New Roman"/>
                  <w:color w:val="000000"/>
                  <w:sz w:val="18"/>
                  <w:szCs w:val="18"/>
                  <w:lang w:eastAsia="zh-TW"/>
                </w:rPr>
                <w:t>Customer ID from IMEX</w:t>
              </w:r>
            </w:ins>
          </w:p>
        </w:tc>
        <w:tc>
          <w:tcPr>
            <w:tcW w:w="1842" w:type="dxa"/>
            <w:shd w:val="clear" w:color="auto" w:fill="auto"/>
          </w:tcPr>
          <w:p w14:paraId="15CB1CCB" w14:textId="54B1B0E8" w:rsidR="003E4696" w:rsidRDefault="003E4696" w:rsidP="003B7226">
            <w:pPr>
              <w:suppressAutoHyphens w:val="0"/>
              <w:rPr>
                <w:ins w:id="515" w:author="Peter S I. Tam" w:date="2021-06-15T10:30:00Z"/>
                <w:rFonts w:ascii="Calibri" w:eastAsiaTheme="minorEastAsia" w:hAnsi="Calibri" w:cs="Times New Roman"/>
                <w:color w:val="000000"/>
                <w:sz w:val="18"/>
                <w:szCs w:val="18"/>
                <w:lang w:eastAsia="zh-TW"/>
              </w:rPr>
            </w:pPr>
            <w:ins w:id="516" w:author="Peter S I. Tam" w:date="2021-06-15T10:30:00Z">
              <w:r>
                <w:rPr>
                  <w:rFonts w:ascii="Calibri" w:eastAsiaTheme="minorEastAsia" w:hAnsi="Calibri" w:cs="Times New Roman"/>
                  <w:color w:val="000000"/>
                  <w:sz w:val="18"/>
                  <w:szCs w:val="18"/>
                  <w:lang w:eastAsia="zh-TW"/>
                </w:rPr>
                <w:t>VARCHAR2(15)</w:t>
              </w:r>
            </w:ins>
          </w:p>
        </w:tc>
        <w:tc>
          <w:tcPr>
            <w:tcW w:w="993" w:type="dxa"/>
            <w:shd w:val="clear" w:color="auto" w:fill="auto"/>
          </w:tcPr>
          <w:p w14:paraId="2C1C4980" w14:textId="18E6C00C" w:rsidR="003E4696" w:rsidRDefault="003E4696" w:rsidP="003B7226">
            <w:pPr>
              <w:suppressAutoHyphens w:val="0"/>
              <w:jc w:val="center"/>
              <w:rPr>
                <w:ins w:id="517" w:author="Peter S I. Tam" w:date="2021-06-15T10:30:00Z"/>
                <w:rFonts w:ascii="Calibri" w:eastAsiaTheme="minorEastAsia" w:hAnsi="Calibri" w:cs="Times New Roman"/>
                <w:color w:val="000000"/>
                <w:sz w:val="18"/>
                <w:szCs w:val="18"/>
                <w:lang w:eastAsia="zh-TW"/>
              </w:rPr>
            </w:pPr>
            <w:ins w:id="518" w:author="Peter S I. Tam" w:date="2021-06-15T10:30:00Z">
              <w:r>
                <w:rPr>
                  <w:rFonts w:ascii="Calibri" w:eastAsiaTheme="minorEastAsia" w:hAnsi="Calibri" w:cs="Times New Roman"/>
                  <w:color w:val="000000"/>
                  <w:sz w:val="18"/>
                  <w:szCs w:val="18"/>
                  <w:lang w:eastAsia="zh-TW"/>
                </w:rPr>
                <w:t>No</w:t>
              </w:r>
            </w:ins>
          </w:p>
        </w:tc>
        <w:tc>
          <w:tcPr>
            <w:tcW w:w="992" w:type="dxa"/>
            <w:shd w:val="clear" w:color="auto" w:fill="auto"/>
          </w:tcPr>
          <w:p w14:paraId="543C7E5A" w14:textId="77777777" w:rsidR="003E4696" w:rsidRPr="00686F48" w:rsidRDefault="003E4696" w:rsidP="003B7226">
            <w:pPr>
              <w:suppressAutoHyphens w:val="0"/>
              <w:jc w:val="center"/>
              <w:rPr>
                <w:ins w:id="519" w:author="Peter S I. Tam" w:date="2021-06-15T10:30:00Z"/>
                <w:rFonts w:ascii="Calibri" w:eastAsia="Times New Roman" w:hAnsi="Calibri" w:cs="Times New Roman"/>
                <w:color w:val="000000"/>
                <w:sz w:val="18"/>
                <w:szCs w:val="18"/>
                <w:lang w:eastAsia="zh-TW"/>
              </w:rPr>
            </w:pPr>
          </w:p>
        </w:tc>
        <w:tc>
          <w:tcPr>
            <w:tcW w:w="891" w:type="dxa"/>
            <w:shd w:val="clear" w:color="auto" w:fill="auto"/>
          </w:tcPr>
          <w:p w14:paraId="2FC82E25" w14:textId="77777777" w:rsidR="003E4696" w:rsidRPr="00686F48" w:rsidRDefault="003E4696" w:rsidP="003B7226">
            <w:pPr>
              <w:suppressAutoHyphens w:val="0"/>
              <w:jc w:val="center"/>
              <w:rPr>
                <w:ins w:id="520" w:author="Peter S I. Tam" w:date="2021-06-15T10:30:00Z"/>
                <w:rFonts w:ascii="Calibri" w:eastAsia="Times New Roman" w:hAnsi="Calibri" w:cs="Times New Roman"/>
                <w:color w:val="000000"/>
                <w:sz w:val="18"/>
                <w:szCs w:val="18"/>
                <w:lang w:eastAsia="zh-TW"/>
              </w:rPr>
            </w:pPr>
          </w:p>
        </w:tc>
      </w:tr>
      <w:tr w:rsidR="00686F48" w:rsidRPr="002E3A78" w14:paraId="647AEF1B" w14:textId="77777777" w:rsidTr="00686F48">
        <w:trPr>
          <w:trHeight w:val="645"/>
        </w:trPr>
        <w:tc>
          <w:tcPr>
            <w:tcW w:w="1881" w:type="dxa"/>
            <w:shd w:val="clear" w:color="auto" w:fill="auto"/>
          </w:tcPr>
          <w:p w14:paraId="4A94C683" w14:textId="30135077"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RMID</w:t>
            </w:r>
          </w:p>
        </w:tc>
        <w:tc>
          <w:tcPr>
            <w:tcW w:w="2415" w:type="dxa"/>
            <w:shd w:val="clear" w:color="auto" w:fill="auto"/>
          </w:tcPr>
          <w:p w14:paraId="489065E8" w14:textId="3C274C2F"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RMID of Customer</w:t>
            </w:r>
          </w:p>
        </w:tc>
        <w:tc>
          <w:tcPr>
            <w:tcW w:w="1842" w:type="dxa"/>
            <w:shd w:val="clear" w:color="auto" w:fill="auto"/>
          </w:tcPr>
          <w:p w14:paraId="66A258B6" w14:textId="6C4F8E78"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VARCHAR2(50)</w:t>
            </w:r>
          </w:p>
        </w:tc>
        <w:tc>
          <w:tcPr>
            <w:tcW w:w="993" w:type="dxa"/>
            <w:shd w:val="clear" w:color="auto" w:fill="auto"/>
          </w:tcPr>
          <w:p w14:paraId="7D321960" w14:textId="75451567"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No</w:t>
            </w:r>
          </w:p>
        </w:tc>
        <w:tc>
          <w:tcPr>
            <w:tcW w:w="992" w:type="dxa"/>
            <w:shd w:val="clear" w:color="auto" w:fill="auto"/>
          </w:tcPr>
          <w:p w14:paraId="06048139"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75DE193B"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1EFE1B6E" w14:textId="77777777" w:rsidTr="00686F48">
        <w:trPr>
          <w:trHeight w:val="645"/>
        </w:trPr>
        <w:tc>
          <w:tcPr>
            <w:tcW w:w="1881" w:type="dxa"/>
            <w:shd w:val="clear" w:color="auto" w:fill="auto"/>
          </w:tcPr>
          <w:p w14:paraId="0C251C36" w14:textId="4D54D396"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STATUS</w:t>
            </w:r>
          </w:p>
        </w:tc>
        <w:tc>
          <w:tcPr>
            <w:tcW w:w="2415" w:type="dxa"/>
            <w:shd w:val="clear" w:color="auto" w:fill="auto"/>
          </w:tcPr>
          <w:p w14:paraId="06B80123" w14:textId="33943E61"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Account Status from IMEX</w:t>
            </w:r>
          </w:p>
        </w:tc>
        <w:tc>
          <w:tcPr>
            <w:tcW w:w="1842" w:type="dxa"/>
            <w:shd w:val="clear" w:color="auto" w:fill="auto"/>
          </w:tcPr>
          <w:p w14:paraId="5C10540F" w14:textId="6415AC82"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VARCHAR2(50)</w:t>
            </w:r>
          </w:p>
        </w:tc>
        <w:tc>
          <w:tcPr>
            <w:tcW w:w="993" w:type="dxa"/>
            <w:shd w:val="clear" w:color="auto" w:fill="auto"/>
          </w:tcPr>
          <w:p w14:paraId="7975B410" w14:textId="2E8E46C4"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No</w:t>
            </w:r>
          </w:p>
        </w:tc>
        <w:tc>
          <w:tcPr>
            <w:tcW w:w="992" w:type="dxa"/>
            <w:shd w:val="clear" w:color="auto" w:fill="auto"/>
          </w:tcPr>
          <w:p w14:paraId="3389CA3E"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48206CE3"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20621E5E" w14:textId="77777777" w:rsidTr="00686F48">
        <w:trPr>
          <w:trHeight w:val="645"/>
        </w:trPr>
        <w:tc>
          <w:tcPr>
            <w:tcW w:w="1881" w:type="dxa"/>
            <w:shd w:val="clear" w:color="auto" w:fill="auto"/>
          </w:tcPr>
          <w:p w14:paraId="1503152D" w14:textId="3B159261"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KYCC_DATE</w:t>
            </w:r>
          </w:p>
        </w:tc>
        <w:tc>
          <w:tcPr>
            <w:tcW w:w="2415" w:type="dxa"/>
            <w:shd w:val="clear" w:color="auto" w:fill="auto"/>
          </w:tcPr>
          <w:p w14:paraId="325026D5" w14:textId="3367651A"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KYCC Latest Date from IMEX</w:t>
            </w:r>
          </w:p>
        </w:tc>
        <w:tc>
          <w:tcPr>
            <w:tcW w:w="1842" w:type="dxa"/>
            <w:shd w:val="clear" w:color="auto" w:fill="auto"/>
          </w:tcPr>
          <w:p w14:paraId="47EE77CB" w14:textId="61168D8E"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DATE</w:t>
            </w:r>
          </w:p>
        </w:tc>
        <w:tc>
          <w:tcPr>
            <w:tcW w:w="993" w:type="dxa"/>
            <w:shd w:val="clear" w:color="auto" w:fill="auto"/>
          </w:tcPr>
          <w:p w14:paraId="22768C5A" w14:textId="5703FCDE"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No</w:t>
            </w:r>
          </w:p>
        </w:tc>
        <w:tc>
          <w:tcPr>
            <w:tcW w:w="992" w:type="dxa"/>
            <w:shd w:val="clear" w:color="auto" w:fill="auto"/>
          </w:tcPr>
          <w:p w14:paraId="38F317DC"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60E7317B"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14ECEC53" w14:textId="77777777" w:rsidTr="00686F48">
        <w:trPr>
          <w:trHeight w:val="645"/>
        </w:trPr>
        <w:tc>
          <w:tcPr>
            <w:tcW w:w="1881" w:type="dxa"/>
            <w:shd w:val="clear" w:color="auto" w:fill="auto"/>
          </w:tcPr>
          <w:p w14:paraId="321C4DE6" w14:textId="6B1A7058"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TRADE_XPRESS</w:t>
            </w:r>
          </w:p>
        </w:tc>
        <w:tc>
          <w:tcPr>
            <w:tcW w:w="2415" w:type="dxa"/>
            <w:shd w:val="clear" w:color="auto" w:fill="auto"/>
          </w:tcPr>
          <w:p w14:paraId="02E532DF" w14:textId="2D6CCFFC"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Trade Xpress in IMEX</w:t>
            </w:r>
          </w:p>
        </w:tc>
        <w:tc>
          <w:tcPr>
            <w:tcW w:w="1842" w:type="dxa"/>
            <w:shd w:val="clear" w:color="auto" w:fill="auto"/>
          </w:tcPr>
          <w:p w14:paraId="2DDD3EF9" w14:textId="61D536E0" w:rsidR="00686F48" w:rsidRDefault="00686F48">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VARCHAR2(</w:t>
            </w:r>
            <w:del w:id="521" w:author="Peter S I. Tam" w:date="2021-06-15T10:31:00Z">
              <w:r w:rsidDel="003E4696">
                <w:rPr>
                  <w:rFonts w:ascii="Calibri" w:eastAsiaTheme="minorEastAsia" w:hAnsi="Calibri" w:cs="Times New Roman"/>
                  <w:color w:val="000000"/>
                  <w:sz w:val="18"/>
                  <w:szCs w:val="18"/>
                  <w:lang w:eastAsia="zh-TW"/>
                </w:rPr>
                <w:delText>10</w:delText>
              </w:r>
            </w:del>
            <w:ins w:id="522" w:author="Peter S I. Tam" w:date="2021-06-15T10:31:00Z">
              <w:r w:rsidR="003E4696">
                <w:rPr>
                  <w:rFonts w:ascii="Calibri" w:eastAsiaTheme="minorEastAsia" w:hAnsi="Calibri" w:cs="Times New Roman"/>
                  <w:color w:val="000000"/>
                  <w:sz w:val="18"/>
                  <w:szCs w:val="18"/>
                  <w:lang w:eastAsia="zh-TW"/>
                </w:rPr>
                <w:t>1</w:t>
              </w:r>
            </w:ins>
            <w:r>
              <w:rPr>
                <w:rFonts w:ascii="Calibri" w:eastAsiaTheme="minorEastAsia" w:hAnsi="Calibri" w:cs="Times New Roman"/>
                <w:color w:val="000000"/>
                <w:sz w:val="18"/>
                <w:szCs w:val="18"/>
                <w:lang w:eastAsia="zh-TW"/>
              </w:rPr>
              <w:t>)</w:t>
            </w:r>
          </w:p>
        </w:tc>
        <w:tc>
          <w:tcPr>
            <w:tcW w:w="993" w:type="dxa"/>
            <w:shd w:val="clear" w:color="auto" w:fill="auto"/>
          </w:tcPr>
          <w:p w14:paraId="1BC5A583" w14:textId="3E139E15"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No</w:t>
            </w:r>
          </w:p>
        </w:tc>
        <w:tc>
          <w:tcPr>
            <w:tcW w:w="992" w:type="dxa"/>
            <w:shd w:val="clear" w:color="auto" w:fill="auto"/>
          </w:tcPr>
          <w:p w14:paraId="086B4EE9"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17BEFC97"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4CD8EBC3" w14:textId="77777777" w:rsidTr="00686F48">
        <w:trPr>
          <w:trHeight w:val="645"/>
        </w:trPr>
        <w:tc>
          <w:tcPr>
            <w:tcW w:w="1881" w:type="dxa"/>
            <w:shd w:val="clear" w:color="auto" w:fill="auto"/>
          </w:tcPr>
          <w:p w14:paraId="4E7062EE" w14:textId="49EDAF36" w:rsidR="00686F48" w:rsidRP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CREATED_BY</w:t>
            </w:r>
          </w:p>
        </w:tc>
        <w:tc>
          <w:tcPr>
            <w:tcW w:w="2415" w:type="dxa"/>
            <w:shd w:val="clear" w:color="auto" w:fill="auto"/>
          </w:tcPr>
          <w:p w14:paraId="48901383" w14:textId="4198B71E" w:rsidR="00686F48" w:rsidRP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Record created by</w:t>
            </w:r>
          </w:p>
        </w:tc>
        <w:tc>
          <w:tcPr>
            <w:tcW w:w="1842" w:type="dxa"/>
            <w:shd w:val="clear" w:color="auto" w:fill="auto"/>
          </w:tcPr>
          <w:p w14:paraId="5A495444" w14:textId="2FE00F5E" w:rsidR="00686F48" w:rsidRP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VARCHAR2(50)</w:t>
            </w:r>
          </w:p>
        </w:tc>
        <w:tc>
          <w:tcPr>
            <w:tcW w:w="993" w:type="dxa"/>
            <w:shd w:val="clear" w:color="auto" w:fill="auto"/>
          </w:tcPr>
          <w:p w14:paraId="4A32A013" w14:textId="77777777"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sidRPr="00686F48">
              <w:rPr>
                <w:rFonts w:ascii="Calibri" w:eastAsiaTheme="minorEastAsia" w:hAnsi="Calibri" w:cs="Times New Roman"/>
                <w:color w:val="000000"/>
                <w:sz w:val="18"/>
                <w:szCs w:val="18"/>
                <w:lang w:eastAsia="zh-TW"/>
              </w:rPr>
              <w:t>Yes</w:t>
            </w:r>
          </w:p>
        </w:tc>
        <w:tc>
          <w:tcPr>
            <w:tcW w:w="992" w:type="dxa"/>
            <w:shd w:val="clear" w:color="auto" w:fill="auto"/>
          </w:tcPr>
          <w:p w14:paraId="1333DDE9"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47D4E16D"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3BFC0DA1" w14:textId="77777777" w:rsidTr="00686F48">
        <w:trPr>
          <w:trHeight w:val="645"/>
        </w:trPr>
        <w:tc>
          <w:tcPr>
            <w:tcW w:w="1881" w:type="dxa"/>
            <w:shd w:val="clear" w:color="auto" w:fill="auto"/>
          </w:tcPr>
          <w:p w14:paraId="1FE2C9E0" w14:textId="090399B2"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DT_CREATED</w:t>
            </w:r>
          </w:p>
        </w:tc>
        <w:tc>
          <w:tcPr>
            <w:tcW w:w="2415" w:type="dxa"/>
            <w:shd w:val="clear" w:color="auto" w:fill="auto"/>
          </w:tcPr>
          <w:p w14:paraId="5A676799" w14:textId="19C837CF"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Record created datetime</w:t>
            </w:r>
          </w:p>
        </w:tc>
        <w:tc>
          <w:tcPr>
            <w:tcW w:w="1842" w:type="dxa"/>
            <w:shd w:val="clear" w:color="auto" w:fill="auto"/>
          </w:tcPr>
          <w:p w14:paraId="4BFE2E86" w14:textId="69252408"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DATE</w:t>
            </w:r>
          </w:p>
        </w:tc>
        <w:tc>
          <w:tcPr>
            <w:tcW w:w="993" w:type="dxa"/>
            <w:shd w:val="clear" w:color="auto" w:fill="auto"/>
          </w:tcPr>
          <w:p w14:paraId="714BB1A1" w14:textId="315B7ED4" w:rsidR="00686F48" w:rsidRP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Yes</w:t>
            </w:r>
          </w:p>
        </w:tc>
        <w:tc>
          <w:tcPr>
            <w:tcW w:w="992" w:type="dxa"/>
            <w:shd w:val="clear" w:color="auto" w:fill="auto"/>
          </w:tcPr>
          <w:p w14:paraId="7FEA5D5A"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5D0C4D3D"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08265C5F" w14:textId="77777777" w:rsidTr="00686F48">
        <w:trPr>
          <w:trHeight w:val="645"/>
        </w:trPr>
        <w:tc>
          <w:tcPr>
            <w:tcW w:w="1881" w:type="dxa"/>
            <w:shd w:val="clear" w:color="auto" w:fill="auto"/>
          </w:tcPr>
          <w:p w14:paraId="1223E856" w14:textId="2DC7BFD6"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UPDATED_BY</w:t>
            </w:r>
          </w:p>
        </w:tc>
        <w:tc>
          <w:tcPr>
            <w:tcW w:w="2415" w:type="dxa"/>
            <w:shd w:val="clear" w:color="auto" w:fill="auto"/>
          </w:tcPr>
          <w:p w14:paraId="0694E5EA" w14:textId="75320886"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Record updated by</w:t>
            </w:r>
          </w:p>
        </w:tc>
        <w:tc>
          <w:tcPr>
            <w:tcW w:w="1842" w:type="dxa"/>
            <w:shd w:val="clear" w:color="auto" w:fill="auto"/>
          </w:tcPr>
          <w:p w14:paraId="1944FE1A" w14:textId="2415D0DF"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VARCHAR2(50)</w:t>
            </w:r>
          </w:p>
        </w:tc>
        <w:tc>
          <w:tcPr>
            <w:tcW w:w="993" w:type="dxa"/>
            <w:shd w:val="clear" w:color="auto" w:fill="auto"/>
          </w:tcPr>
          <w:p w14:paraId="06D4F8DA" w14:textId="5471A3C3" w:rsid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Yes</w:t>
            </w:r>
          </w:p>
        </w:tc>
        <w:tc>
          <w:tcPr>
            <w:tcW w:w="992" w:type="dxa"/>
            <w:shd w:val="clear" w:color="auto" w:fill="auto"/>
          </w:tcPr>
          <w:p w14:paraId="335B68A9"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54CAEE57"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r w:rsidR="00686F48" w:rsidRPr="002E3A78" w14:paraId="35830C8C" w14:textId="77777777" w:rsidTr="00686F48">
        <w:trPr>
          <w:trHeight w:val="645"/>
        </w:trPr>
        <w:tc>
          <w:tcPr>
            <w:tcW w:w="1881" w:type="dxa"/>
            <w:shd w:val="clear" w:color="auto" w:fill="auto"/>
          </w:tcPr>
          <w:p w14:paraId="0A193DC5" w14:textId="1621BE01"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DT_UPDATED</w:t>
            </w:r>
          </w:p>
        </w:tc>
        <w:tc>
          <w:tcPr>
            <w:tcW w:w="2415" w:type="dxa"/>
            <w:shd w:val="clear" w:color="auto" w:fill="auto"/>
          </w:tcPr>
          <w:p w14:paraId="0563742E" w14:textId="6325DB1C"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Record updated datetime</w:t>
            </w:r>
          </w:p>
        </w:tc>
        <w:tc>
          <w:tcPr>
            <w:tcW w:w="1842" w:type="dxa"/>
            <w:shd w:val="clear" w:color="auto" w:fill="auto"/>
          </w:tcPr>
          <w:p w14:paraId="536CB25F" w14:textId="4CA4C9BD" w:rsidR="00686F48" w:rsidRDefault="00686F48" w:rsidP="003B7226">
            <w:pPr>
              <w:suppressAutoHyphens w:val="0"/>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DATE</w:t>
            </w:r>
          </w:p>
        </w:tc>
        <w:tc>
          <w:tcPr>
            <w:tcW w:w="993" w:type="dxa"/>
            <w:shd w:val="clear" w:color="auto" w:fill="auto"/>
          </w:tcPr>
          <w:p w14:paraId="0C03C00E" w14:textId="1E1B57C7" w:rsidR="00686F48" w:rsidRDefault="00686F48" w:rsidP="003B7226">
            <w:pPr>
              <w:suppressAutoHyphens w:val="0"/>
              <w:jc w:val="center"/>
              <w:rPr>
                <w:rFonts w:ascii="Calibri" w:eastAsiaTheme="minorEastAsia" w:hAnsi="Calibri" w:cs="Times New Roman"/>
                <w:color w:val="000000"/>
                <w:sz w:val="18"/>
                <w:szCs w:val="18"/>
                <w:lang w:eastAsia="zh-TW"/>
              </w:rPr>
            </w:pPr>
            <w:r>
              <w:rPr>
                <w:rFonts w:ascii="Calibri" w:eastAsiaTheme="minorEastAsia" w:hAnsi="Calibri" w:cs="Times New Roman"/>
                <w:color w:val="000000"/>
                <w:sz w:val="18"/>
                <w:szCs w:val="18"/>
                <w:lang w:eastAsia="zh-TW"/>
              </w:rPr>
              <w:t>Yes</w:t>
            </w:r>
          </w:p>
        </w:tc>
        <w:tc>
          <w:tcPr>
            <w:tcW w:w="992" w:type="dxa"/>
            <w:shd w:val="clear" w:color="auto" w:fill="auto"/>
          </w:tcPr>
          <w:p w14:paraId="06EB8EE3"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c>
          <w:tcPr>
            <w:tcW w:w="891" w:type="dxa"/>
            <w:shd w:val="clear" w:color="auto" w:fill="auto"/>
          </w:tcPr>
          <w:p w14:paraId="15D55DFA" w14:textId="77777777" w:rsidR="00686F48" w:rsidRPr="00686F48" w:rsidRDefault="00686F48" w:rsidP="003B7226">
            <w:pPr>
              <w:suppressAutoHyphens w:val="0"/>
              <w:jc w:val="center"/>
              <w:rPr>
                <w:rFonts w:ascii="Calibri" w:eastAsia="Times New Roman" w:hAnsi="Calibri" w:cs="Times New Roman"/>
                <w:color w:val="000000"/>
                <w:sz w:val="18"/>
                <w:szCs w:val="18"/>
                <w:lang w:eastAsia="zh-TW"/>
              </w:rPr>
            </w:pPr>
          </w:p>
        </w:tc>
      </w:tr>
    </w:tbl>
    <w:p w14:paraId="6456DA50" w14:textId="77777777" w:rsidR="000203B3" w:rsidRDefault="000203B3" w:rsidP="002E3A78"/>
    <w:p w14:paraId="141C80AB" w14:textId="77777777" w:rsidR="00CA22FA" w:rsidRDefault="0057374B" w:rsidP="00CA22FA">
      <w:pPr>
        <w:pStyle w:val="Heading2"/>
        <w:rPr>
          <w:lang w:val="en-US"/>
        </w:rPr>
      </w:pPr>
      <w:bookmarkStart w:id="523" w:name="__RefHeading__162_373881558"/>
      <w:bookmarkStart w:id="524" w:name="__RefHeading__2329_373881558"/>
      <w:bookmarkStart w:id="525" w:name="_Toc74733014"/>
      <w:bookmarkEnd w:id="523"/>
      <w:bookmarkEnd w:id="524"/>
      <w:r>
        <w:rPr>
          <w:lang w:val="en-US"/>
        </w:rPr>
        <w:lastRenderedPageBreak/>
        <w:t>System Code for Function Menu</w:t>
      </w:r>
      <w:bookmarkEnd w:id="525"/>
    </w:p>
    <w:p w14:paraId="2480C92F" w14:textId="77777777" w:rsidR="0057374B" w:rsidRDefault="0057374B" w:rsidP="0057374B"/>
    <w:p w14:paraId="7BB2D83A" w14:textId="77777777" w:rsidR="00287283" w:rsidRDefault="00CA22FA" w:rsidP="00CA22FA">
      <w:pPr>
        <w:rPr>
          <w:u w:val="single"/>
        </w:rPr>
      </w:pPr>
      <w:r w:rsidRPr="00CA22FA">
        <w:rPr>
          <w:u w:val="single"/>
        </w:rPr>
        <w:t>Configuration</w:t>
      </w:r>
    </w:p>
    <w:p w14:paraId="171E2634" w14:textId="77777777" w:rsidR="00287283" w:rsidRPr="00CA22FA" w:rsidRDefault="00287283" w:rsidP="00CA22FA">
      <w:pPr>
        <w:rPr>
          <w:u w:val="single"/>
        </w:rPr>
      </w:pPr>
    </w:p>
    <w:p w14:paraId="7AAC598D" w14:textId="77777777" w:rsidR="00CA22FA" w:rsidRDefault="00CA22FA" w:rsidP="002A73EE">
      <w:pPr>
        <w:numPr>
          <w:ilvl w:val="0"/>
          <w:numId w:val="5"/>
        </w:numPr>
      </w:pPr>
      <w:r>
        <w:t>TBL_SYS_CONST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8"/>
        <w:gridCol w:w="2250"/>
        <w:gridCol w:w="2739"/>
        <w:gridCol w:w="2049"/>
      </w:tblGrid>
      <w:tr w:rsidR="00CA22FA" w14:paraId="09C40FC9" w14:textId="77777777" w:rsidTr="0037599A">
        <w:tc>
          <w:tcPr>
            <w:tcW w:w="1818" w:type="dxa"/>
            <w:shd w:val="clear" w:color="auto" w:fill="F2F2F2"/>
          </w:tcPr>
          <w:p w14:paraId="40F46D0F" w14:textId="77777777" w:rsidR="00CA22FA" w:rsidRDefault="00CA22FA" w:rsidP="00CA22FA">
            <w:r>
              <w:t>CD</w:t>
            </w:r>
          </w:p>
        </w:tc>
        <w:tc>
          <w:tcPr>
            <w:tcW w:w="2250" w:type="dxa"/>
            <w:shd w:val="clear" w:color="auto" w:fill="F2F2F2"/>
          </w:tcPr>
          <w:p w14:paraId="7C08B595" w14:textId="77777777" w:rsidR="00CA22FA" w:rsidRDefault="00CA22FA" w:rsidP="00CA22FA">
            <w:r>
              <w:t>PARAM_CAT_CD</w:t>
            </w:r>
          </w:p>
        </w:tc>
        <w:tc>
          <w:tcPr>
            <w:tcW w:w="2739" w:type="dxa"/>
            <w:shd w:val="clear" w:color="auto" w:fill="F2F2F2"/>
          </w:tcPr>
          <w:p w14:paraId="752B0CDD" w14:textId="77777777" w:rsidR="00CA22FA" w:rsidRDefault="00CA22FA" w:rsidP="00CA22FA">
            <w:r>
              <w:t>ENG_DESC</w:t>
            </w:r>
          </w:p>
        </w:tc>
        <w:tc>
          <w:tcPr>
            <w:tcW w:w="2049" w:type="dxa"/>
            <w:shd w:val="clear" w:color="auto" w:fill="F2F2F2"/>
          </w:tcPr>
          <w:p w14:paraId="0F995E51" w14:textId="77777777" w:rsidR="00CA22FA" w:rsidRDefault="00CA22FA" w:rsidP="00CA22FA">
            <w:r>
              <w:t>ACT_CHANNEL</w:t>
            </w:r>
          </w:p>
        </w:tc>
      </w:tr>
      <w:tr w:rsidR="00CA22FA" w14:paraId="26329749" w14:textId="77777777" w:rsidTr="0037599A">
        <w:tc>
          <w:tcPr>
            <w:tcW w:w="1818" w:type="dxa"/>
          </w:tcPr>
          <w:p w14:paraId="419E5B00" w14:textId="3C1B28C4" w:rsidR="00CA22FA" w:rsidRDefault="000470E9" w:rsidP="007A03CC">
            <w:r>
              <w:t>TBC</w:t>
            </w:r>
          </w:p>
        </w:tc>
        <w:tc>
          <w:tcPr>
            <w:tcW w:w="2250" w:type="dxa"/>
          </w:tcPr>
          <w:p w14:paraId="7315E5B0" w14:textId="0E7ED4F5" w:rsidR="00CA22FA" w:rsidRDefault="00CA22FA" w:rsidP="00CA22FA"/>
        </w:tc>
        <w:tc>
          <w:tcPr>
            <w:tcW w:w="2739" w:type="dxa"/>
          </w:tcPr>
          <w:p w14:paraId="2A199736" w14:textId="22F43AC1" w:rsidR="00CA22FA" w:rsidRDefault="00CA22FA" w:rsidP="000C58A9"/>
        </w:tc>
        <w:tc>
          <w:tcPr>
            <w:tcW w:w="2049" w:type="dxa"/>
          </w:tcPr>
          <w:p w14:paraId="32CAB947" w14:textId="5511B25B" w:rsidR="00CA22FA" w:rsidRDefault="00CA22FA" w:rsidP="00CA22FA"/>
        </w:tc>
      </w:tr>
      <w:tr w:rsidR="007A03CC" w14:paraId="47CBC800" w14:textId="77777777" w:rsidTr="0037599A">
        <w:tc>
          <w:tcPr>
            <w:tcW w:w="1818" w:type="dxa"/>
          </w:tcPr>
          <w:p w14:paraId="7DE291B9" w14:textId="77777777" w:rsidR="007A03CC" w:rsidRDefault="007A03CC" w:rsidP="007A03CC"/>
        </w:tc>
        <w:tc>
          <w:tcPr>
            <w:tcW w:w="2250" w:type="dxa"/>
          </w:tcPr>
          <w:p w14:paraId="77FD6DF9" w14:textId="77777777" w:rsidR="007A03CC" w:rsidRDefault="007A03CC" w:rsidP="00CA22FA"/>
        </w:tc>
        <w:tc>
          <w:tcPr>
            <w:tcW w:w="2739" w:type="dxa"/>
          </w:tcPr>
          <w:p w14:paraId="5070EEC1" w14:textId="77777777" w:rsidR="007A03CC" w:rsidRDefault="007A03CC" w:rsidP="00CA22FA"/>
        </w:tc>
        <w:tc>
          <w:tcPr>
            <w:tcW w:w="2049" w:type="dxa"/>
          </w:tcPr>
          <w:p w14:paraId="1784415A" w14:textId="77777777" w:rsidR="007A03CC" w:rsidRDefault="007A03CC" w:rsidP="00CA22FA"/>
        </w:tc>
      </w:tr>
      <w:tr w:rsidR="007A03CC" w14:paraId="1C0D2E32" w14:textId="77777777" w:rsidTr="0037599A">
        <w:tc>
          <w:tcPr>
            <w:tcW w:w="1818" w:type="dxa"/>
          </w:tcPr>
          <w:p w14:paraId="6FC48B94" w14:textId="77777777" w:rsidR="007A03CC" w:rsidRDefault="007A03CC" w:rsidP="007A03CC"/>
        </w:tc>
        <w:tc>
          <w:tcPr>
            <w:tcW w:w="2250" w:type="dxa"/>
          </w:tcPr>
          <w:p w14:paraId="622B95F7" w14:textId="77777777" w:rsidR="007A03CC" w:rsidRDefault="007A03CC" w:rsidP="00CA22FA"/>
        </w:tc>
        <w:tc>
          <w:tcPr>
            <w:tcW w:w="2739" w:type="dxa"/>
          </w:tcPr>
          <w:p w14:paraId="3D24FF78" w14:textId="77777777" w:rsidR="007A03CC" w:rsidRDefault="007A03CC" w:rsidP="00CA22FA"/>
        </w:tc>
        <w:tc>
          <w:tcPr>
            <w:tcW w:w="2049" w:type="dxa"/>
          </w:tcPr>
          <w:p w14:paraId="4F697729" w14:textId="77777777" w:rsidR="007A03CC" w:rsidRDefault="007A03CC" w:rsidP="00CA22FA"/>
        </w:tc>
      </w:tr>
      <w:tr w:rsidR="007A03CC" w14:paraId="78443875" w14:textId="77777777" w:rsidTr="0037599A">
        <w:tc>
          <w:tcPr>
            <w:tcW w:w="1818" w:type="dxa"/>
          </w:tcPr>
          <w:p w14:paraId="40B206E3" w14:textId="77777777" w:rsidR="007A03CC" w:rsidRDefault="007A03CC" w:rsidP="007A03CC"/>
        </w:tc>
        <w:tc>
          <w:tcPr>
            <w:tcW w:w="2250" w:type="dxa"/>
          </w:tcPr>
          <w:p w14:paraId="08BEFA53" w14:textId="77777777" w:rsidR="007A03CC" w:rsidRDefault="007A03CC" w:rsidP="00CA22FA"/>
        </w:tc>
        <w:tc>
          <w:tcPr>
            <w:tcW w:w="2739" w:type="dxa"/>
          </w:tcPr>
          <w:p w14:paraId="2195FD0C" w14:textId="77777777" w:rsidR="007A03CC" w:rsidRDefault="007A03CC" w:rsidP="000C58A9"/>
        </w:tc>
        <w:tc>
          <w:tcPr>
            <w:tcW w:w="2049" w:type="dxa"/>
          </w:tcPr>
          <w:p w14:paraId="1219865C" w14:textId="77777777" w:rsidR="007A03CC" w:rsidRDefault="007A03CC" w:rsidP="00CA22FA"/>
        </w:tc>
      </w:tr>
    </w:tbl>
    <w:p w14:paraId="6C36D3D1" w14:textId="77777777" w:rsidR="0057374B" w:rsidRDefault="0057374B" w:rsidP="0057374B">
      <w:pPr>
        <w:ind w:left="720"/>
      </w:pPr>
    </w:p>
    <w:p w14:paraId="0E68E7C0" w14:textId="77777777" w:rsidR="00CA22FA" w:rsidRDefault="0057374B" w:rsidP="002A73EE">
      <w:pPr>
        <w:numPr>
          <w:ilvl w:val="0"/>
          <w:numId w:val="5"/>
        </w:numPr>
      </w:pPr>
      <w:r>
        <w:t>TBL_IB_FUNCTION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68"/>
        <w:gridCol w:w="4788"/>
      </w:tblGrid>
      <w:tr w:rsidR="00CD0F33" w14:paraId="742C9C17" w14:textId="77777777" w:rsidTr="0037599A">
        <w:tc>
          <w:tcPr>
            <w:tcW w:w="4068" w:type="dxa"/>
            <w:shd w:val="clear" w:color="auto" w:fill="F2F2F2"/>
          </w:tcPr>
          <w:p w14:paraId="698F56BD" w14:textId="77777777" w:rsidR="00CD0F33" w:rsidRDefault="00CD0F33" w:rsidP="00CD0F33">
            <w:r>
              <w:t>SYS_CONST_MODULE_CD</w:t>
            </w:r>
          </w:p>
        </w:tc>
        <w:tc>
          <w:tcPr>
            <w:tcW w:w="4788" w:type="dxa"/>
            <w:shd w:val="clear" w:color="auto" w:fill="F2F2F2"/>
          </w:tcPr>
          <w:p w14:paraId="3AFF6E05" w14:textId="77777777" w:rsidR="00CD0F33" w:rsidRDefault="00CD0F33" w:rsidP="00CD0F33">
            <w:r>
              <w:t>SYS_CONST_FUNCTION_CD</w:t>
            </w:r>
          </w:p>
        </w:tc>
      </w:tr>
      <w:tr w:rsidR="00CD0F33" w14:paraId="563B4B9D" w14:textId="77777777" w:rsidTr="0037599A">
        <w:tc>
          <w:tcPr>
            <w:tcW w:w="4068" w:type="dxa"/>
          </w:tcPr>
          <w:p w14:paraId="6E6D1C3C" w14:textId="77777777" w:rsidR="00CD0F33" w:rsidRDefault="00CD0F33" w:rsidP="00CD0F33"/>
        </w:tc>
        <w:tc>
          <w:tcPr>
            <w:tcW w:w="4788" w:type="dxa"/>
          </w:tcPr>
          <w:p w14:paraId="6AE109A1" w14:textId="77777777" w:rsidR="00CD0F33" w:rsidRDefault="00CD0F33" w:rsidP="00CD0F33"/>
        </w:tc>
      </w:tr>
    </w:tbl>
    <w:p w14:paraId="3BD0B60E" w14:textId="77777777" w:rsidR="0057374B" w:rsidRDefault="0057374B" w:rsidP="0057374B"/>
    <w:p w14:paraId="50E4FFC4" w14:textId="77777777" w:rsidR="0057374B" w:rsidRDefault="0057374B" w:rsidP="002A73EE">
      <w:pPr>
        <w:numPr>
          <w:ilvl w:val="0"/>
          <w:numId w:val="5"/>
        </w:numPr>
      </w:pPr>
      <w:r>
        <w:t>TBL_IB_SUB_FUNCTION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8"/>
        <w:gridCol w:w="4472"/>
      </w:tblGrid>
      <w:tr w:rsidR="00CD0F33" w14:paraId="7BF2F9CB" w14:textId="77777777" w:rsidTr="000F5A14">
        <w:tc>
          <w:tcPr>
            <w:tcW w:w="4158" w:type="dxa"/>
            <w:shd w:val="clear" w:color="auto" w:fill="F2F2F2"/>
          </w:tcPr>
          <w:p w14:paraId="7C34E362" w14:textId="77777777" w:rsidR="00CD0F33" w:rsidRDefault="00CD0F33" w:rsidP="00CD0F33">
            <w:r>
              <w:t>SYS_CONST_SUB_FUNCTION_CD</w:t>
            </w:r>
          </w:p>
        </w:tc>
        <w:tc>
          <w:tcPr>
            <w:tcW w:w="4698" w:type="dxa"/>
          </w:tcPr>
          <w:p w14:paraId="140416FF" w14:textId="6419860F" w:rsidR="00CD0F33" w:rsidRDefault="000470E9" w:rsidP="007A03CC">
            <w:r>
              <w:t>TBC</w:t>
            </w:r>
          </w:p>
        </w:tc>
      </w:tr>
      <w:tr w:rsidR="00CD0F33" w14:paraId="3D891BC3" w14:textId="77777777" w:rsidTr="000F5A14">
        <w:tc>
          <w:tcPr>
            <w:tcW w:w="4158" w:type="dxa"/>
            <w:shd w:val="clear" w:color="auto" w:fill="F2F2F2"/>
          </w:tcPr>
          <w:p w14:paraId="3365D3B0" w14:textId="77777777" w:rsidR="00CD0F33" w:rsidRDefault="00CD0F33" w:rsidP="00CD0F33">
            <w:r>
              <w:t>IS_TYPHOON_ALLOWD</w:t>
            </w:r>
          </w:p>
        </w:tc>
        <w:tc>
          <w:tcPr>
            <w:tcW w:w="4698" w:type="dxa"/>
          </w:tcPr>
          <w:p w14:paraId="6476D2FD" w14:textId="304198B2" w:rsidR="00CD0F33" w:rsidRDefault="00350ABB" w:rsidP="00CD0F33">
            <w:r>
              <w:t>1</w:t>
            </w:r>
          </w:p>
        </w:tc>
      </w:tr>
      <w:tr w:rsidR="00CD0F33" w14:paraId="5A971644" w14:textId="77777777" w:rsidTr="000F5A14">
        <w:tc>
          <w:tcPr>
            <w:tcW w:w="4158" w:type="dxa"/>
            <w:shd w:val="clear" w:color="auto" w:fill="F2F2F2"/>
          </w:tcPr>
          <w:p w14:paraId="4FFAD83D" w14:textId="77777777" w:rsidR="00CD0F33" w:rsidRDefault="00CD0F33" w:rsidP="00CD0F33">
            <w:r>
              <w:t>IS_HOLDIAY_FUNCTION</w:t>
            </w:r>
          </w:p>
        </w:tc>
        <w:tc>
          <w:tcPr>
            <w:tcW w:w="4698" w:type="dxa"/>
          </w:tcPr>
          <w:p w14:paraId="6546722D" w14:textId="0771C63C" w:rsidR="00CD0F33" w:rsidRDefault="00350ABB" w:rsidP="00CD0F33">
            <w:r>
              <w:t>1</w:t>
            </w:r>
          </w:p>
        </w:tc>
      </w:tr>
      <w:tr w:rsidR="00CD0F33" w14:paraId="1649BCF5" w14:textId="77777777" w:rsidTr="000F5A14">
        <w:tc>
          <w:tcPr>
            <w:tcW w:w="4158" w:type="dxa"/>
            <w:shd w:val="clear" w:color="auto" w:fill="F2F2F2"/>
          </w:tcPr>
          <w:p w14:paraId="713E1A73" w14:textId="77777777" w:rsidR="00CD0F33" w:rsidRDefault="00CD0F33" w:rsidP="00CD0F33">
            <w:r>
              <w:t>IS_HOL_ALLOWED</w:t>
            </w:r>
          </w:p>
        </w:tc>
        <w:tc>
          <w:tcPr>
            <w:tcW w:w="4698" w:type="dxa"/>
          </w:tcPr>
          <w:p w14:paraId="76898F42" w14:textId="6A112E19" w:rsidR="00CD0F33" w:rsidRDefault="00350ABB" w:rsidP="00CD0F33">
            <w:r>
              <w:t>1</w:t>
            </w:r>
          </w:p>
        </w:tc>
      </w:tr>
      <w:tr w:rsidR="00CD0F33" w14:paraId="6495226B" w14:textId="77777777" w:rsidTr="000F5A14">
        <w:tc>
          <w:tcPr>
            <w:tcW w:w="4158" w:type="dxa"/>
            <w:shd w:val="clear" w:color="auto" w:fill="F2F2F2"/>
          </w:tcPr>
          <w:p w14:paraId="25E2BEB9" w14:textId="77777777" w:rsidR="00CD0F33" w:rsidRDefault="00CD0F33" w:rsidP="00CD0F33">
            <w:r>
              <w:t>IS_SPECIAL_DAY_ALLOWED</w:t>
            </w:r>
          </w:p>
        </w:tc>
        <w:tc>
          <w:tcPr>
            <w:tcW w:w="4698" w:type="dxa"/>
          </w:tcPr>
          <w:p w14:paraId="06BB9022" w14:textId="0F9F8CCD" w:rsidR="00CD0F33" w:rsidRDefault="00350ABB" w:rsidP="00CD0F33">
            <w:r>
              <w:t>1</w:t>
            </w:r>
          </w:p>
        </w:tc>
      </w:tr>
      <w:tr w:rsidR="00CD0F33" w14:paraId="4CCBF895" w14:textId="77777777" w:rsidTr="000F5A14">
        <w:tc>
          <w:tcPr>
            <w:tcW w:w="4158" w:type="dxa"/>
            <w:shd w:val="clear" w:color="auto" w:fill="F2F2F2"/>
          </w:tcPr>
          <w:p w14:paraId="48565A4E" w14:textId="77777777" w:rsidR="00CD0F33" w:rsidRDefault="00CD0F33" w:rsidP="00CD0F33">
            <w:r>
              <w:t>IS_FINANCIAL_FUNCTION</w:t>
            </w:r>
          </w:p>
        </w:tc>
        <w:tc>
          <w:tcPr>
            <w:tcW w:w="4698" w:type="dxa"/>
          </w:tcPr>
          <w:p w14:paraId="33D350B5" w14:textId="79050951" w:rsidR="00CD0F33" w:rsidRDefault="00350ABB" w:rsidP="00CD0F33">
            <w:r>
              <w:t>0</w:t>
            </w:r>
          </w:p>
        </w:tc>
      </w:tr>
      <w:tr w:rsidR="00CD0F33" w14:paraId="59450D8A" w14:textId="77777777" w:rsidTr="000F5A14">
        <w:tc>
          <w:tcPr>
            <w:tcW w:w="4158" w:type="dxa"/>
            <w:shd w:val="clear" w:color="auto" w:fill="F2F2F2"/>
          </w:tcPr>
          <w:p w14:paraId="480C5B3F" w14:textId="77777777" w:rsidR="00CD0F33" w:rsidRDefault="00CD0F33" w:rsidP="00CD0F33">
            <w:r>
              <w:t>IS_FUNCTION_SETTING</w:t>
            </w:r>
          </w:p>
        </w:tc>
        <w:tc>
          <w:tcPr>
            <w:tcW w:w="4698" w:type="dxa"/>
          </w:tcPr>
          <w:p w14:paraId="1D15680A" w14:textId="1397EC10" w:rsidR="00CD0F33" w:rsidRDefault="00350ABB" w:rsidP="00CD0F33">
            <w:r>
              <w:t>1</w:t>
            </w:r>
          </w:p>
        </w:tc>
      </w:tr>
      <w:tr w:rsidR="00CD0F33" w14:paraId="6C1D1506" w14:textId="77777777" w:rsidTr="000F5A14">
        <w:tc>
          <w:tcPr>
            <w:tcW w:w="4158" w:type="dxa"/>
            <w:shd w:val="clear" w:color="auto" w:fill="F2F2F2"/>
          </w:tcPr>
          <w:p w14:paraId="49255308" w14:textId="77777777" w:rsidR="00CD0F33" w:rsidRDefault="00CD0F33" w:rsidP="00CD0F33">
            <w:r>
              <w:t>IS_WRK_HR_FUNCTION</w:t>
            </w:r>
          </w:p>
        </w:tc>
        <w:tc>
          <w:tcPr>
            <w:tcW w:w="4698" w:type="dxa"/>
          </w:tcPr>
          <w:p w14:paraId="37EF22F6" w14:textId="14CF868C" w:rsidR="00CD0F33" w:rsidRDefault="00350ABB" w:rsidP="00CD0F33">
            <w:r>
              <w:t>1</w:t>
            </w:r>
          </w:p>
        </w:tc>
      </w:tr>
      <w:tr w:rsidR="00CD0F33" w14:paraId="7B15D3D8" w14:textId="77777777" w:rsidTr="000F5A14">
        <w:tc>
          <w:tcPr>
            <w:tcW w:w="4158" w:type="dxa"/>
            <w:shd w:val="clear" w:color="auto" w:fill="F2F2F2"/>
          </w:tcPr>
          <w:p w14:paraId="32BC8955" w14:textId="77777777" w:rsidR="00CD0F33" w:rsidRDefault="00CD0F33" w:rsidP="00CD0F33">
            <w:r>
              <w:t>FUNCTION_TYPE_CD</w:t>
            </w:r>
          </w:p>
        </w:tc>
        <w:tc>
          <w:tcPr>
            <w:tcW w:w="4698" w:type="dxa"/>
          </w:tcPr>
          <w:p w14:paraId="05ED48FD" w14:textId="03C68364" w:rsidR="00CD0F33" w:rsidRDefault="00350ABB" w:rsidP="00CD0F33">
            <w:r>
              <w:t>T</w:t>
            </w:r>
          </w:p>
        </w:tc>
      </w:tr>
      <w:tr w:rsidR="00CD0F33" w14:paraId="10F3C58B" w14:textId="77777777" w:rsidTr="000F5A14">
        <w:tc>
          <w:tcPr>
            <w:tcW w:w="4158" w:type="dxa"/>
            <w:shd w:val="clear" w:color="auto" w:fill="F2F2F2"/>
          </w:tcPr>
          <w:p w14:paraId="0F6CFFAE" w14:textId="77777777" w:rsidR="00CD0F33" w:rsidRDefault="00CD0F33" w:rsidP="00CD0F33">
            <w:r>
              <w:t>IS_ENABLED</w:t>
            </w:r>
          </w:p>
        </w:tc>
        <w:tc>
          <w:tcPr>
            <w:tcW w:w="4698" w:type="dxa"/>
          </w:tcPr>
          <w:p w14:paraId="63997393" w14:textId="6A70CEFE" w:rsidR="00CD0F33" w:rsidRDefault="00350ABB" w:rsidP="00CD0F33">
            <w:r>
              <w:t>1</w:t>
            </w:r>
          </w:p>
        </w:tc>
      </w:tr>
      <w:tr w:rsidR="00CD0F33" w14:paraId="23087418" w14:textId="77777777" w:rsidTr="000F5A14">
        <w:tc>
          <w:tcPr>
            <w:tcW w:w="4158" w:type="dxa"/>
            <w:shd w:val="clear" w:color="auto" w:fill="F2F2F2"/>
          </w:tcPr>
          <w:p w14:paraId="72EE11A0" w14:textId="77777777" w:rsidR="00CD0F33" w:rsidRDefault="00CD0F33" w:rsidP="00CD0F33">
            <w:r>
              <w:t>IS_FIN_DISPLAY</w:t>
            </w:r>
          </w:p>
        </w:tc>
        <w:tc>
          <w:tcPr>
            <w:tcW w:w="4698" w:type="dxa"/>
          </w:tcPr>
          <w:p w14:paraId="322726CE" w14:textId="0B52EE0D" w:rsidR="00CD0F33" w:rsidRDefault="00350ABB" w:rsidP="00CD0F33">
            <w:r>
              <w:t>0</w:t>
            </w:r>
          </w:p>
        </w:tc>
      </w:tr>
      <w:tr w:rsidR="00CD0F33" w14:paraId="193852B2" w14:textId="77777777" w:rsidTr="000F5A14">
        <w:tc>
          <w:tcPr>
            <w:tcW w:w="4158" w:type="dxa"/>
            <w:shd w:val="clear" w:color="auto" w:fill="F2F2F2"/>
          </w:tcPr>
          <w:p w14:paraId="165A8C98" w14:textId="77777777" w:rsidR="00CD0F33" w:rsidRDefault="00CD0F33" w:rsidP="00CD0F33">
            <w:r>
              <w:t>IS_HIGH_RISK_TX</w:t>
            </w:r>
          </w:p>
        </w:tc>
        <w:tc>
          <w:tcPr>
            <w:tcW w:w="4698" w:type="dxa"/>
          </w:tcPr>
          <w:p w14:paraId="2AD06ED3" w14:textId="03543004" w:rsidR="00CD0F33" w:rsidRDefault="00350ABB" w:rsidP="00CD0F33">
            <w:r>
              <w:t>1</w:t>
            </w:r>
          </w:p>
        </w:tc>
      </w:tr>
      <w:tr w:rsidR="00CD0F33" w14:paraId="1CDB98D6" w14:textId="77777777" w:rsidTr="000F5A14">
        <w:tc>
          <w:tcPr>
            <w:tcW w:w="4158" w:type="dxa"/>
            <w:shd w:val="clear" w:color="auto" w:fill="F2F2F2"/>
          </w:tcPr>
          <w:p w14:paraId="20C9396D" w14:textId="77777777" w:rsidR="00CD0F33" w:rsidRDefault="00CD0F33" w:rsidP="00CD0F33">
            <w:r>
              <w:t>IS_NIO_ALLOWED</w:t>
            </w:r>
          </w:p>
        </w:tc>
        <w:tc>
          <w:tcPr>
            <w:tcW w:w="4698" w:type="dxa"/>
          </w:tcPr>
          <w:p w14:paraId="62ACDE5E" w14:textId="324A7229" w:rsidR="00CD0F33" w:rsidRDefault="00350ABB" w:rsidP="00CD0F33">
            <w:r>
              <w:t>0</w:t>
            </w:r>
          </w:p>
        </w:tc>
      </w:tr>
      <w:tr w:rsidR="00CD0F33" w14:paraId="6C7FB93F" w14:textId="77777777" w:rsidTr="000F5A14">
        <w:tc>
          <w:tcPr>
            <w:tcW w:w="4158" w:type="dxa"/>
            <w:shd w:val="clear" w:color="auto" w:fill="F2F2F2"/>
          </w:tcPr>
          <w:p w14:paraId="2F8317AB" w14:textId="29AADAD9" w:rsidR="00CD0F33" w:rsidRDefault="00CD0F33" w:rsidP="00CD0F33">
            <w:r>
              <w:t>IS_PB_ALLOWED</w:t>
            </w:r>
          </w:p>
        </w:tc>
        <w:tc>
          <w:tcPr>
            <w:tcW w:w="4698" w:type="dxa"/>
          </w:tcPr>
          <w:p w14:paraId="532FD15D" w14:textId="15C1C7CF" w:rsidR="00CD0F33" w:rsidRDefault="00350ABB" w:rsidP="00CD0F33">
            <w:r>
              <w:t>1</w:t>
            </w:r>
          </w:p>
        </w:tc>
      </w:tr>
    </w:tbl>
    <w:p w14:paraId="7AF28544" w14:textId="77777777" w:rsidR="00937EA5" w:rsidRDefault="00937EA5" w:rsidP="00937EA5">
      <w:pPr>
        <w:ind w:left="720"/>
      </w:pPr>
    </w:p>
    <w:p w14:paraId="7815202D" w14:textId="1C3C546F" w:rsidR="00BF35A5" w:rsidRDefault="00945700">
      <w:pPr>
        <w:pStyle w:val="Heading2"/>
      </w:pPr>
      <w:bookmarkStart w:id="526" w:name="_Toc17364640"/>
      <w:bookmarkStart w:id="527" w:name="_Toc17476634"/>
      <w:bookmarkStart w:id="528" w:name="_Toc17364683"/>
      <w:bookmarkStart w:id="529" w:name="_Toc17476677"/>
      <w:bookmarkStart w:id="530" w:name="_Toc17364684"/>
      <w:bookmarkStart w:id="531" w:name="_Toc17476678"/>
      <w:bookmarkStart w:id="532" w:name="_Toc17364727"/>
      <w:bookmarkStart w:id="533" w:name="_Toc17476721"/>
      <w:bookmarkStart w:id="534" w:name="_Toc17364728"/>
      <w:bookmarkStart w:id="535" w:name="_Toc17476722"/>
      <w:bookmarkEnd w:id="526"/>
      <w:bookmarkEnd w:id="527"/>
      <w:bookmarkEnd w:id="528"/>
      <w:bookmarkEnd w:id="529"/>
      <w:bookmarkEnd w:id="530"/>
      <w:bookmarkEnd w:id="531"/>
      <w:bookmarkEnd w:id="532"/>
      <w:bookmarkEnd w:id="533"/>
      <w:bookmarkEnd w:id="534"/>
      <w:bookmarkEnd w:id="535"/>
      <w:r>
        <w:br w:type="page"/>
      </w:r>
      <w:bookmarkStart w:id="536" w:name="_Toc74733015"/>
      <w:r w:rsidR="00BF35A5">
        <w:lastRenderedPageBreak/>
        <w:t>Program Modules</w:t>
      </w:r>
      <w:r w:rsidR="00BF35A5">
        <w:rPr>
          <w:lang w:val="en-US"/>
        </w:rPr>
        <w:t xml:space="preserve"> –</w:t>
      </w:r>
      <w:r w:rsidR="00707026">
        <w:rPr>
          <w:lang w:val="en-US"/>
        </w:rPr>
        <w:t xml:space="preserve"> </w:t>
      </w:r>
      <w:r w:rsidR="00495B45">
        <w:rPr>
          <w:lang w:val="en-US"/>
        </w:rPr>
        <w:t>Business</w:t>
      </w:r>
      <w:r w:rsidR="000C1BD5">
        <w:rPr>
          <w:lang w:val="en-US"/>
        </w:rPr>
        <w:t xml:space="preserve"> Internet Banking (</w:t>
      </w:r>
      <w:r w:rsidR="00707026">
        <w:rPr>
          <w:lang w:val="en-US"/>
        </w:rPr>
        <w:t>B</w:t>
      </w:r>
      <w:r w:rsidR="000C1BD5">
        <w:rPr>
          <w:lang w:val="en-US"/>
        </w:rPr>
        <w:t>IB)</w:t>
      </w:r>
      <w:bookmarkEnd w:id="536"/>
    </w:p>
    <w:p w14:paraId="5D804AEB" w14:textId="77777777" w:rsidR="00BF35A5" w:rsidRPr="000470E9" w:rsidRDefault="00BF35A5">
      <w:pPr>
        <w:rPr>
          <w:lang w:val="x-none"/>
        </w:rPr>
      </w:pPr>
    </w:p>
    <w:p w14:paraId="50CF3A1B" w14:textId="77777777" w:rsidR="00BF35A5" w:rsidRDefault="00BF35A5">
      <w:pPr>
        <w:pStyle w:val="Heading3"/>
      </w:pPr>
      <w:bookmarkStart w:id="537" w:name="__RefHeading__164_373881558"/>
      <w:bookmarkStart w:id="538" w:name="__RefHeading___Toc4139400541"/>
      <w:bookmarkStart w:id="539" w:name="__RefHeading__3861_9258100011"/>
      <w:bookmarkStart w:id="540" w:name="__RefHeading__2331_373881558"/>
      <w:bookmarkStart w:id="541" w:name="__RefHeading__168_373881558"/>
      <w:bookmarkStart w:id="542" w:name="__RefHeading___Toc4139400561"/>
      <w:bookmarkStart w:id="543" w:name="__RefHeading__3865_9258100011"/>
      <w:bookmarkStart w:id="544" w:name="__RefHeading__2335_373881558"/>
      <w:bookmarkStart w:id="545" w:name="_Toc74733016"/>
      <w:bookmarkEnd w:id="537"/>
      <w:bookmarkEnd w:id="538"/>
      <w:bookmarkEnd w:id="539"/>
      <w:bookmarkEnd w:id="540"/>
      <w:bookmarkEnd w:id="541"/>
      <w:bookmarkEnd w:id="542"/>
      <w:bookmarkEnd w:id="543"/>
      <w:bookmarkEnd w:id="544"/>
      <w:r>
        <w:rPr>
          <w:lang w:val="en-US"/>
        </w:rPr>
        <w:t>Configuration</w:t>
      </w:r>
      <w:bookmarkEnd w:id="545"/>
    </w:p>
    <w:p w14:paraId="38F500A4" w14:textId="77777777" w:rsidR="00BF35A5" w:rsidRDefault="00BF35A5"/>
    <w:p w14:paraId="2A265D76" w14:textId="77777777" w:rsidR="00BF35A5" w:rsidRDefault="00937EA5">
      <w:r>
        <w:rPr>
          <w:rFonts w:hint="cs"/>
        </w:rPr>
        <w:t>N</w:t>
      </w:r>
      <w:r>
        <w:t>IL</w:t>
      </w:r>
    </w:p>
    <w:p w14:paraId="03C93CA7" w14:textId="77777777" w:rsidR="008D5452" w:rsidRDefault="008D5452" w:rsidP="008D5452">
      <w:bookmarkStart w:id="546" w:name="__RefHeading__2393_373881558"/>
      <w:bookmarkEnd w:id="546"/>
    </w:p>
    <w:p w14:paraId="5A2884B8" w14:textId="77777777" w:rsidR="00937EA5" w:rsidRDefault="00937EA5"/>
    <w:p w14:paraId="5F786D92" w14:textId="77777777" w:rsidR="00BF35A5" w:rsidRDefault="00BF35A5">
      <w:pPr>
        <w:pStyle w:val="Heading1"/>
        <w:pageBreakBefore/>
        <w:rPr>
          <w:lang w:val="en-US"/>
        </w:rPr>
      </w:pPr>
      <w:bookmarkStart w:id="547" w:name="__RefHeading__170_373881558"/>
      <w:bookmarkStart w:id="548" w:name="__RefHeading___Toc413940057"/>
      <w:bookmarkStart w:id="549" w:name="__RefHeading__3867_925810001"/>
      <w:bookmarkStart w:id="550" w:name="__RefHeading__2337_373881558"/>
      <w:bookmarkStart w:id="551" w:name="_Toc74733017"/>
      <w:bookmarkEnd w:id="547"/>
      <w:bookmarkEnd w:id="548"/>
      <w:bookmarkEnd w:id="549"/>
      <w:bookmarkEnd w:id="550"/>
      <w:r>
        <w:lastRenderedPageBreak/>
        <w:t>Appendix</w:t>
      </w:r>
      <w:bookmarkEnd w:id="551"/>
    </w:p>
    <w:p w14:paraId="2A105501" w14:textId="77777777" w:rsidR="00BF35A5" w:rsidRDefault="00BF35A5">
      <w:pPr>
        <w:pStyle w:val="Heading2"/>
      </w:pPr>
      <w:bookmarkStart w:id="552" w:name="__RefHeading__172_373881558"/>
      <w:bookmarkStart w:id="553" w:name="__RefHeading___Toc413940058"/>
      <w:bookmarkStart w:id="554" w:name="__RefHeading__3869_925810001"/>
      <w:bookmarkStart w:id="555" w:name="__RefHeading__2339_373881558"/>
      <w:bookmarkStart w:id="556" w:name="_Toc74733018"/>
      <w:bookmarkEnd w:id="552"/>
      <w:bookmarkEnd w:id="553"/>
      <w:bookmarkEnd w:id="554"/>
      <w:bookmarkEnd w:id="555"/>
      <w:r>
        <w:rPr>
          <w:lang w:val="en-US"/>
        </w:rPr>
        <w:t>Validation/Error Message</w:t>
      </w:r>
      <w:bookmarkEnd w:id="556"/>
    </w:p>
    <w:p w14:paraId="4F99CE78" w14:textId="77777777" w:rsidR="00BF35A5" w:rsidRDefault="00BF35A5"/>
    <w:tbl>
      <w:tblPr>
        <w:tblW w:w="9119" w:type="dxa"/>
        <w:tblInd w:w="-40" w:type="dxa"/>
        <w:tblLayout w:type="fixed"/>
        <w:tblLook w:val="0000" w:firstRow="0" w:lastRow="0" w:firstColumn="0" w:lastColumn="0" w:noHBand="0" w:noVBand="0"/>
      </w:tblPr>
      <w:tblGrid>
        <w:gridCol w:w="1728"/>
        <w:gridCol w:w="7391"/>
      </w:tblGrid>
      <w:tr w:rsidR="00BF35A5" w14:paraId="7174EEEC" w14:textId="77777777" w:rsidTr="00EB33FC">
        <w:trPr>
          <w:trHeight w:val="278"/>
        </w:trPr>
        <w:tc>
          <w:tcPr>
            <w:tcW w:w="1728" w:type="dxa"/>
            <w:tcBorders>
              <w:top w:val="single" w:sz="4" w:space="0" w:color="000000"/>
              <w:left w:val="single" w:sz="4" w:space="0" w:color="000000"/>
              <w:bottom w:val="single" w:sz="4" w:space="0" w:color="000000"/>
            </w:tcBorders>
            <w:shd w:val="clear" w:color="auto" w:fill="F2F2F2"/>
          </w:tcPr>
          <w:p w14:paraId="5A92B9E5" w14:textId="77777777" w:rsidR="00BF35A5" w:rsidRDefault="00BF35A5">
            <w:r>
              <w:t>Key</w:t>
            </w:r>
          </w:p>
        </w:tc>
        <w:tc>
          <w:tcPr>
            <w:tcW w:w="7391" w:type="dxa"/>
            <w:tcBorders>
              <w:top w:val="single" w:sz="4" w:space="0" w:color="000000"/>
              <w:left w:val="single" w:sz="4" w:space="0" w:color="000000"/>
              <w:bottom w:val="single" w:sz="4" w:space="0" w:color="000000"/>
              <w:right w:val="single" w:sz="4" w:space="0" w:color="000000"/>
            </w:tcBorders>
            <w:shd w:val="clear" w:color="auto" w:fill="F2F2F2"/>
          </w:tcPr>
          <w:p w14:paraId="49F25A09" w14:textId="77777777" w:rsidR="00BF35A5" w:rsidRDefault="00BF35A5">
            <w:r>
              <w:t>EN_US</w:t>
            </w:r>
          </w:p>
        </w:tc>
      </w:tr>
      <w:tr w:rsidR="00376D04" w14:paraId="6D063DC9" w14:textId="77777777" w:rsidTr="002107F2">
        <w:tc>
          <w:tcPr>
            <w:tcW w:w="9119" w:type="dxa"/>
            <w:gridSpan w:val="2"/>
            <w:tcBorders>
              <w:top w:val="single" w:sz="4" w:space="0" w:color="000000"/>
              <w:left w:val="single" w:sz="4" w:space="0" w:color="000000"/>
              <w:bottom w:val="single" w:sz="4" w:space="0" w:color="000000"/>
              <w:right w:val="single" w:sz="4" w:space="0" w:color="000000"/>
            </w:tcBorders>
            <w:shd w:val="clear" w:color="auto" w:fill="auto"/>
          </w:tcPr>
          <w:p w14:paraId="2DFEC3E7" w14:textId="77777777" w:rsidR="00376D04" w:rsidRDefault="00376D04"/>
          <w:p w14:paraId="21AE4B9D" w14:textId="77777777" w:rsidR="00376D04" w:rsidRDefault="00376D04">
            <w:r>
              <w:t>Common Error Message:</w:t>
            </w:r>
          </w:p>
          <w:p w14:paraId="36977F95" w14:textId="77777777" w:rsidR="00376D04" w:rsidRDefault="00376D04"/>
        </w:tc>
      </w:tr>
      <w:tr w:rsidR="003E11BB" w14:paraId="76AC1C46" w14:textId="77777777" w:rsidTr="00EB33FC">
        <w:tc>
          <w:tcPr>
            <w:tcW w:w="1728" w:type="dxa"/>
            <w:tcBorders>
              <w:top w:val="single" w:sz="4" w:space="0" w:color="000000"/>
              <w:left w:val="single" w:sz="4" w:space="0" w:color="000000"/>
              <w:bottom w:val="single" w:sz="4" w:space="0" w:color="000000"/>
            </w:tcBorders>
            <w:shd w:val="clear" w:color="auto" w:fill="auto"/>
          </w:tcPr>
          <w:p w14:paraId="237D2CE0" w14:textId="77777777" w:rsidR="003E11BB" w:rsidRDefault="003E11BB" w:rsidP="003E11BB">
            <w:r>
              <w:t>COM100002</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142F53BC" w14:textId="2E9A8BC5" w:rsidR="003E11BB" w:rsidRDefault="003E11BB" w:rsidP="003E11BB">
            <w:r w:rsidRPr="008C36C8">
              <w:t>Please input {0}.</w:t>
            </w:r>
          </w:p>
        </w:tc>
      </w:tr>
      <w:tr w:rsidR="003E11BB" w14:paraId="1C96D789" w14:textId="77777777" w:rsidTr="00EB33FC">
        <w:trPr>
          <w:trHeight w:val="305"/>
        </w:trPr>
        <w:tc>
          <w:tcPr>
            <w:tcW w:w="1728" w:type="dxa"/>
            <w:tcBorders>
              <w:top w:val="single" w:sz="4" w:space="0" w:color="000000"/>
              <w:left w:val="single" w:sz="4" w:space="0" w:color="000000"/>
              <w:bottom w:val="single" w:sz="4" w:space="0" w:color="000000"/>
            </w:tcBorders>
            <w:shd w:val="clear" w:color="auto" w:fill="auto"/>
          </w:tcPr>
          <w:p w14:paraId="43C5A67C" w14:textId="77777777" w:rsidR="003E11BB" w:rsidRDefault="003E11BB" w:rsidP="003E11BB">
            <w:r>
              <w:t>COM100010</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1090C309" w14:textId="79F0C560" w:rsidR="003E11BB" w:rsidRDefault="003E11BB" w:rsidP="003E11BB">
            <w:r w:rsidRPr="008C36C8">
              <w:t>{0} should be numeric. Please re-enter.</w:t>
            </w:r>
          </w:p>
        </w:tc>
      </w:tr>
      <w:tr w:rsidR="003E11BB" w14:paraId="57E2D547" w14:textId="77777777" w:rsidTr="00EB33FC">
        <w:tc>
          <w:tcPr>
            <w:tcW w:w="1728" w:type="dxa"/>
            <w:tcBorders>
              <w:top w:val="single" w:sz="4" w:space="0" w:color="000000"/>
              <w:left w:val="single" w:sz="4" w:space="0" w:color="000000"/>
              <w:bottom w:val="single" w:sz="4" w:space="0" w:color="000000"/>
            </w:tcBorders>
            <w:shd w:val="clear" w:color="auto" w:fill="auto"/>
          </w:tcPr>
          <w:p w14:paraId="61D75D23" w14:textId="77777777" w:rsidR="003E11BB" w:rsidRDefault="003E11BB" w:rsidP="003E11BB">
            <w:r>
              <w:t>COM100014</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1E1CF4AA" w14:textId="24D0F8A6" w:rsidR="003E11BB" w:rsidRPr="00181D2F" w:rsidRDefault="003E11BB" w:rsidP="003E11BB">
            <w:r w:rsidRPr="008C36C8">
              <w:t>{0} should be less than {1}. Please re-enter.</w:t>
            </w:r>
          </w:p>
        </w:tc>
      </w:tr>
      <w:tr w:rsidR="003E11BB" w14:paraId="0586BF73" w14:textId="77777777" w:rsidTr="00EB33FC">
        <w:tc>
          <w:tcPr>
            <w:tcW w:w="1728" w:type="dxa"/>
            <w:tcBorders>
              <w:top w:val="single" w:sz="4" w:space="0" w:color="000000"/>
              <w:left w:val="single" w:sz="4" w:space="0" w:color="000000"/>
              <w:bottom w:val="single" w:sz="4" w:space="0" w:color="000000"/>
            </w:tcBorders>
            <w:shd w:val="clear" w:color="auto" w:fill="auto"/>
          </w:tcPr>
          <w:p w14:paraId="6E1DB29B" w14:textId="77777777" w:rsidR="003E11BB" w:rsidRDefault="003E11BB" w:rsidP="003E11BB">
            <w:r>
              <w:t>COM100038</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0459D681" w14:textId="314ED6F3" w:rsidR="003E11BB" w:rsidRDefault="003E11BB" w:rsidP="003E11BB">
            <w:r w:rsidRPr="008C36C8">
              <w:t>Sorry, we are unable to process your instruction right now. Please call 2287 6767 (Press "0" after language selection) to contact our Product Specialist for assistance.</w:t>
            </w:r>
          </w:p>
        </w:tc>
      </w:tr>
      <w:tr w:rsidR="003E11BB" w14:paraId="1B0B40A6" w14:textId="77777777" w:rsidTr="00EB33FC">
        <w:tc>
          <w:tcPr>
            <w:tcW w:w="1728" w:type="dxa"/>
            <w:tcBorders>
              <w:top w:val="single" w:sz="4" w:space="0" w:color="000000"/>
              <w:left w:val="single" w:sz="4" w:space="0" w:color="000000"/>
              <w:bottom w:val="single" w:sz="4" w:space="0" w:color="000000"/>
            </w:tcBorders>
            <w:shd w:val="clear" w:color="auto" w:fill="auto"/>
          </w:tcPr>
          <w:p w14:paraId="1D6B552D" w14:textId="77777777" w:rsidR="003E11BB" w:rsidRDefault="003E11BB" w:rsidP="003E11BB">
            <w:r>
              <w:t>COM100080</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39AF743E" w14:textId="5DFC2CB6" w:rsidR="003E11BB" w:rsidRDefault="003E11BB" w:rsidP="003E11BB">
            <w:r w:rsidRPr="008C36C8">
              <w:t>Invalid account number {0}. Please re-enter.</w:t>
            </w:r>
          </w:p>
        </w:tc>
      </w:tr>
      <w:tr w:rsidR="003E11BB" w14:paraId="5AE10888" w14:textId="77777777" w:rsidTr="00EB33FC">
        <w:tc>
          <w:tcPr>
            <w:tcW w:w="1728" w:type="dxa"/>
            <w:tcBorders>
              <w:top w:val="single" w:sz="4" w:space="0" w:color="000000"/>
              <w:left w:val="single" w:sz="4" w:space="0" w:color="000000"/>
              <w:bottom w:val="single" w:sz="4" w:space="0" w:color="000000"/>
            </w:tcBorders>
            <w:shd w:val="clear" w:color="auto" w:fill="auto"/>
          </w:tcPr>
          <w:p w14:paraId="19BBD6C8" w14:textId="77777777" w:rsidR="003E11BB" w:rsidRDefault="003E11BB" w:rsidP="003E11BB">
            <w:r>
              <w:t>COM100085</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562B6C27" w14:textId="3AD900A8" w:rsidR="003E11BB" w:rsidRDefault="003E11BB" w:rsidP="003E11BB">
            <w:r w:rsidRPr="008C36C8">
              <w:t>{0} should be less than or equal to {1}. Please re-enter.</w:t>
            </w:r>
          </w:p>
        </w:tc>
      </w:tr>
      <w:tr w:rsidR="003E11BB" w14:paraId="29B0596C" w14:textId="77777777" w:rsidTr="00EB33FC">
        <w:tc>
          <w:tcPr>
            <w:tcW w:w="1728" w:type="dxa"/>
            <w:tcBorders>
              <w:top w:val="single" w:sz="4" w:space="0" w:color="000000"/>
              <w:left w:val="single" w:sz="4" w:space="0" w:color="000000"/>
              <w:bottom w:val="single" w:sz="4" w:space="0" w:color="000000"/>
            </w:tcBorders>
            <w:shd w:val="clear" w:color="auto" w:fill="auto"/>
          </w:tcPr>
          <w:p w14:paraId="0611269F" w14:textId="77777777" w:rsidR="003E11BB" w:rsidRDefault="003E11BB" w:rsidP="003E11BB">
            <w:r>
              <w:t>COM100087</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5B0353BD" w14:textId="31FB01C7" w:rsidR="003E11BB" w:rsidRDefault="003E11BB" w:rsidP="003E11BB">
            <w:r w:rsidRPr="008C36C8">
              <w:t>Please select {0}.</w:t>
            </w:r>
          </w:p>
        </w:tc>
      </w:tr>
      <w:tr w:rsidR="003E11BB" w14:paraId="56837059" w14:textId="77777777" w:rsidTr="002107F2">
        <w:tc>
          <w:tcPr>
            <w:tcW w:w="9119" w:type="dxa"/>
            <w:gridSpan w:val="2"/>
            <w:tcBorders>
              <w:left w:val="single" w:sz="4" w:space="0" w:color="000000"/>
              <w:bottom w:val="single" w:sz="4" w:space="0" w:color="000000"/>
              <w:right w:val="single" w:sz="4" w:space="0" w:color="000000"/>
            </w:tcBorders>
            <w:shd w:val="clear" w:color="auto" w:fill="auto"/>
          </w:tcPr>
          <w:p w14:paraId="6D633CF4" w14:textId="77777777" w:rsidR="003E11BB" w:rsidRDefault="003E11BB" w:rsidP="003E11BB"/>
          <w:p w14:paraId="132649BD" w14:textId="54D22160" w:rsidR="003E11BB" w:rsidRDefault="003E11BB" w:rsidP="003E11BB">
            <w:r>
              <w:t>Error Message for BIB:</w:t>
            </w:r>
          </w:p>
          <w:p w14:paraId="3EE79D1E" w14:textId="77777777" w:rsidR="003E11BB" w:rsidRDefault="003E11BB" w:rsidP="003E11BB"/>
        </w:tc>
      </w:tr>
      <w:tr w:rsidR="003E11BB" w14:paraId="1901E3D5" w14:textId="77777777" w:rsidTr="00EB33FC">
        <w:tc>
          <w:tcPr>
            <w:tcW w:w="1728" w:type="dxa"/>
            <w:tcBorders>
              <w:left w:val="single" w:sz="4" w:space="0" w:color="000000"/>
              <w:bottom w:val="single" w:sz="4" w:space="0" w:color="000000"/>
            </w:tcBorders>
            <w:shd w:val="clear" w:color="auto" w:fill="auto"/>
          </w:tcPr>
          <w:p w14:paraId="0B79E81E" w14:textId="39D2DE78" w:rsidR="003E11BB" w:rsidRDefault="00465B47" w:rsidP="003E11BB">
            <w:r>
              <w:t>BIB00001</w:t>
            </w:r>
          </w:p>
        </w:tc>
        <w:tc>
          <w:tcPr>
            <w:tcW w:w="7391" w:type="dxa"/>
            <w:tcBorders>
              <w:left w:val="single" w:sz="4" w:space="0" w:color="000000"/>
              <w:bottom w:val="single" w:sz="4" w:space="0" w:color="000000"/>
              <w:right w:val="single" w:sz="4" w:space="0" w:color="000000"/>
            </w:tcBorders>
            <w:shd w:val="clear" w:color="auto" w:fill="auto"/>
          </w:tcPr>
          <w:p w14:paraId="5ECA7BF2" w14:textId="7580985E" w:rsidR="003E11BB" w:rsidRDefault="003E11BB" w:rsidP="003E11BB"/>
        </w:tc>
      </w:tr>
      <w:tr w:rsidR="003E11BB" w14:paraId="021081E7" w14:textId="77777777" w:rsidTr="00EB33FC">
        <w:tc>
          <w:tcPr>
            <w:tcW w:w="1728" w:type="dxa"/>
            <w:tcBorders>
              <w:left w:val="single" w:sz="4" w:space="0" w:color="000000"/>
              <w:bottom w:val="single" w:sz="4" w:space="0" w:color="000000"/>
            </w:tcBorders>
            <w:shd w:val="clear" w:color="auto" w:fill="auto"/>
          </w:tcPr>
          <w:p w14:paraId="788E31F3" w14:textId="69AD816D" w:rsidR="003E11BB" w:rsidRDefault="00465B47" w:rsidP="003E11BB">
            <w:r>
              <w:t>BIB00002</w:t>
            </w:r>
          </w:p>
        </w:tc>
        <w:tc>
          <w:tcPr>
            <w:tcW w:w="7391" w:type="dxa"/>
            <w:tcBorders>
              <w:left w:val="single" w:sz="4" w:space="0" w:color="000000"/>
              <w:bottom w:val="single" w:sz="4" w:space="0" w:color="000000"/>
              <w:right w:val="single" w:sz="4" w:space="0" w:color="000000"/>
            </w:tcBorders>
            <w:shd w:val="clear" w:color="auto" w:fill="auto"/>
          </w:tcPr>
          <w:p w14:paraId="021F33BD" w14:textId="77777777" w:rsidR="003E11BB" w:rsidRDefault="003E11BB" w:rsidP="003E11BB"/>
        </w:tc>
      </w:tr>
      <w:tr w:rsidR="003E11BB" w14:paraId="5B57A129" w14:textId="77777777" w:rsidTr="00EB33FC">
        <w:tc>
          <w:tcPr>
            <w:tcW w:w="1728" w:type="dxa"/>
            <w:tcBorders>
              <w:top w:val="single" w:sz="4" w:space="0" w:color="000000"/>
              <w:left w:val="single" w:sz="4" w:space="0" w:color="000000"/>
              <w:bottom w:val="single" w:sz="4" w:space="0" w:color="000000"/>
            </w:tcBorders>
            <w:shd w:val="clear" w:color="auto" w:fill="auto"/>
          </w:tcPr>
          <w:p w14:paraId="4E541CCA" w14:textId="404B18A6" w:rsidR="003E11BB" w:rsidRDefault="00465B47" w:rsidP="003E11BB">
            <w:r>
              <w:t>BIB00003</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0BE13FC2" w14:textId="77777777" w:rsidR="003E11BB" w:rsidRDefault="003E11BB" w:rsidP="003E11BB"/>
        </w:tc>
      </w:tr>
      <w:tr w:rsidR="003E11BB" w14:paraId="74FD9346" w14:textId="77777777" w:rsidTr="00EB33FC">
        <w:tc>
          <w:tcPr>
            <w:tcW w:w="1728" w:type="dxa"/>
            <w:tcBorders>
              <w:top w:val="single" w:sz="4" w:space="0" w:color="000000"/>
              <w:left w:val="single" w:sz="4" w:space="0" w:color="000000"/>
              <w:bottom w:val="single" w:sz="4" w:space="0" w:color="000000"/>
            </w:tcBorders>
            <w:shd w:val="clear" w:color="auto" w:fill="auto"/>
          </w:tcPr>
          <w:p w14:paraId="4BCE77C3" w14:textId="1BFD8148" w:rsidR="003E11BB" w:rsidRDefault="00465B47" w:rsidP="003E11BB">
            <w:r>
              <w:t>BIB00004</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4AD553D3" w14:textId="77777777" w:rsidR="003E11BB" w:rsidRDefault="003E11BB" w:rsidP="003E11BB"/>
        </w:tc>
      </w:tr>
      <w:tr w:rsidR="003E11BB" w14:paraId="070197E2" w14:textId="77777777" w:rsidTr="00EB33FC">
        <w:tc>
          <w:tcPr>
            <w:tcW w:w="1728" w:type="dxa"/>
            <w:tcBorders>
              <w:top w:val="single" w:sz="4" w:space="0" w:color="000000"/>
              <w:left w:val="single" w:sz="4" w:space="0" w:color="000000"/>
              <w:bottom w:val="single" w:sz="4" w:space="0" w:color="000000"/>
            </w:tcBorders>
            <w:shd w:val="clear" w:color="auto" w:fill="auto"/>
          </w:tcPr>
          <w:p w14:paraId="3F07EB87" w14:textId="67556CFD" w:rsidR="003E11BB" w:rsidRDefault="00465B47" w:rsidP="003E11BB">
            <w:r>
              <w:t>BIB00005</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2DE360B4" w14:textId="77777777" w:rsidR="003E11BB" w:rsidRDefault="003E11BB" w:rsidP="003E11BB"/>
        </w:tc>
      </w:tr>
      <w:tr w:rsidR="003E11BB" w14:paraId="170E79BF" w14:textId="77777777" w:rsidTr="00EB33FC">
        <w:tc>
          <w:tcPr>
            <w:tcW w:w="1728" w:type="dxa"/>
            <w:tcBorders>
              <w:top w:val="single" w:sz="4" w:space="0" w:color="000000"/>
              <w:left w:val="single" w:sz="4" w:space="0" w:color="000000"/>
              <w:bottom w:val="single" w:sz="4" w:space="0" w:color="000000"/>
            </w:tcBorders>
            <w:shd w:val="clear" w:color="auto" w:fill="auto"/>
          </w:tcPr>
          <w:p w14:paraId="632C7F4F" w14:textId="53430AD6" w:rsidR="003E11BB" w:rsidRDefault="00465B47" w:rsidP="003E11BB">
            <w:r>
              <w:t>BIB00006</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3D1CDB1B" w14:textId="77777777" w:rsidR="003E11BB" w:rsidRPr="00AB48E4" w:rsidRDefault="003E11BB" w:rsidP="003E11BB"/>
        </w:tc>
      </w:tr>
      <w:tr w:rsidR="003E11BB" w14:paraId="61AE80A1" w14:textId="77777777" w:rsidTr="00EB33FC">
        <w:tc>
          <w:tcPr>
            <w:tcW w:w="1728" w:type="dxa"/>
            <w:tcBorders>
              <w:top w:val="single" w:sz="4" w:space="0" w:color="000000"/>
              <w:left w:val="single" w:sz="4" w:space="0" w:color="000000"/>
              <w:bottom w:val="single" w:sz="4" w:space="0" w:color="000000"/>
            </w:tcBorders>
            <w:shd w:val="clear" w:color="auto" w:fill="auto"/>
          </w:tcPr>
          <w:p w14:paraId="21614D2F" w14:textId="4E03A748" w:rsidR="003E11BB" w:rsidRDefault="00465B47" w:rsidP="003E11BB">
            <w:r>
              <w:t>BIB00009</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2CDAD1C7" w14:textId="77777777" w:rsidR="003E11BB" w:rsidRDefault="003E11BB" w:rsidP="003E11BB"/>
        </w:tc>
      </w:tr>
      <w:tr w:rsidR="003E11BB" w14:paraId="3EC4571C" w14:textId="77777777" w:rsidTr="00EB33FC">
        <w:tc>
          <w:tcPr>
            <w:tcW w:w="1728" w:type="dxa"/>
            <w:tcBorders>
              <w:top w:val="single" w:sz="4" w:space="0" w:color="000000"/>
              <w:left w:val="single" w:sz="4" w:space="0" w:color="000000"/>
              <w:bottom w:val="single" w:sz="4" w:space="0" w:color="000000"/>
            </w:tcBorders>
            <w:shd w:val="clear" w:color="auto" w:fill="auto"/>
          </w:tcPr>
          <w:p w14:paraId="7E89894F" w14:textId="7D355270" w:rsidR="003E11BB" w:rsidRDefault="00465B47" w:rsidP="003E11BB">
            <w:r>
              <w:t>BIB00010</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7D65A052" w14:textId="77777777" w:rsidR="003E11BB" w:rsidRDefault="003E11BB" w:rsidP="003E11BB"/>
        </w:tc>
      </w:tr>
      <w:tr w:rsidR="003E11BB" w14:paraId="7653345A" w14:textId="77777777" w:rsidTr="00EB33FC">
        <w:tc>
          <w:tcPr>
            <w:tcW w:w="1728" w:type="dxa"/>
            <w:tcBorders>
              <w:top w:val="single" w:sz="4" w:space="0" w:color="000000"/>
              <w:left w:val="single" w:sz="4" w:space="0" w:color="000000"/>
              <w:bottom w:val="single" w:sz="4" w:space="0" w:color="000000"/>
            </w:tcBorders>
            <w:shd w:val="clear" w:color="auto" w:fill="auto"/>
          </w:tcPr>
          <w:p w14:paraId="0D4EA79D" w14:textId="01A8985D" w:rsidR="003E11BB" w:rsidRDefault="00465B47" w:rsidP="003E11BB">
            <w:r>
              <w:t>BIB00099</w:t>
            </w:r>
          </w:p>
        </w:tc>
        <w:tc>
          <w:tcPr>
            <w:tcW w:w="7391" w:type="dxa"/>
            <w:tcBorders>
              <w:top w:val="single" w:sz="4" w:space="0" w:color="000000"/>
              <w:left w:val="single" w:sz="4" w:space="0" w:color="000000"/>
              <w:bottom w:val="single" w:sz="4" w:space="0" w:color="000000"/>
              <w:right w:val="single" w:sz="4" w:space="0" w:color="000000"/>
            </w:tcBorders>
            <w:shd w:val="clear" w:color="auto" w:fill="auto"/>
          </w:tcPr>
          <w:p w14:paraId="1D80EEBB" w14:textId="77777777" w:rsidR="003E11BB" w:rsidRDefault="003E11BB" w:rsidP="003E11BB"/>
        </w:tc>
      </w:tr>
    </w:tbl>
    <w:p w14:paraId="710C5847" w14:textId="77777777" w:rsidR="00BF35A5" w:rsidRDefault="00BF35A5"/>
    <w:p w14:paraId="01A3981A" w14:textId="77777777" w:rsidR="00BF35A5" w:rsidRDefault="00BF35A5">
      <w:r>
        <w:t>where {0} and {1} is parameter value.</w:t>
      </w:r>
    </w:p>
    <w:p w14:paraId="7C0EDE1B" w14:textId="77777777" w:rsidR="00BF35A5" w:rsidRDefault="00BF35A5">
      <w:bookmarkStart w:id="557" w:name="__RefHeading__174_373881558"/>
      <w:bookmarkStart w:id="558" w:name="__RefHeading___Toc413940059"/>
      <w:bookmarkStart w:id="559" w:name="__RefHeading__3871_925810001"/>
      <w:bookmarkStart w:id="560" w:name="__RefHeading__2341_373881558"/>
      <w:bookmarkEnd w:id="557"/>
      <w:bookmarkEnd w:id="558"/>
      <w:bookmarkEnd w:id="559"/>
      <w:bookmarkEnd w:id="560"/>
    </w:p>
    <w:p w14:paraId="616BA8A5" w14:textId="77777777" w:rsidR="00BF35A5" w:rsidRDefault="00BF35A5"/>
    <w:p w14:paraId="171A265C" w14:textId="59110828" w:rsidR="008F3BF3" w:rsidRPr="008F3BF3" w:rsidRDefault="00525D2B" w:rsidP="000470E9">
      <w:pPr>
        <w:pStyle w:val="Heading2"/>
        <w:numPr>
          <w:ilvl w:val="0"/>
          <w:numId w:val="0"/>
        </w:numPr>
        <w:ind w:left="720" w:hanging="720"/>
        <w:rPr>
          <w:lang w:val="en-US"/>
        </w:rPr>
      </w:pPr>
      <w:bookmarkStart w:id="561" w:name="__RefHeading__176_373881558"/>
      <w:bookmarkStart w:id="562" w:name="__RefHeading___Toc413940060"/>
      <w:bookmarkStart w:id="563" w:name="__RefHeading__3873_925810001"/>
      <w:bookmarkStart w:id="564" w:name="__RefHeading__2343_373881558"/>
      <w:bookmarkEnd w:id="561"/>
      <w:bookmarkEnd w:id="562"/>
      <w:bookmarkEnd w:id="563"/>
      <w:bookmarkEnd w:id="564"/>
      <w:r>
        <w:rPr>
          <w:lang w:val="en-US"/>
        </w:rPr>
        <w:br w:type="page"/>
      </w:r>
    </w:p>
    <w:p w14:paraId="613E4726" w14:textId="77777777" w:rsidR="00BF35A5" w:rsidRDefault="00BF35A5">
      <w:pPr>
        <w:pStyle w:val="Heading2"/>
        <w:pageBreakBefore/>
        <w:rPr>
          <w:lang w:val="en-US"/>
        </w:rPr>
      </w:pPr>
      <w:bookmarkStart w:id="565" w:name="__RefHeading__192_373881558"/>
      <w:bookmarkStart w:id="566" w:name="__RefHeading___Toc413940069"/>
      <w:bookmarkStart w:id="567" w:name="__RefHeading__3891_925810001"/>
      <w:bookmarkStart w:id="568" w:name="__RefHeading__2359_373881558"/>
      <w:bookmarkStart w:id="569" w:name="_Toc74733019"/>
      <w:bookmarkEnd w:id="565"/>
      <w:bookmarkEnd w:id="566"/>
      <w:bookmarkEnd w:id="567"/>
      <w:bookmarkEnd w:id="568"/>
      <w:r>
        <w:rPr>
          <w:lang w:val="en-US"/>
        </w:rPr>
        <w:lastRenderedPageBreak/>
        <w:t>Audit Log</w:t>
      </w:r>
      <w:r>
        <w:t xml:space="preserve"> Template</w:t>
      </w:r>
      <w:bookmarkEnd w:id="569"/>
    </w:p>
    <w:p w14:paraId="2D3C71B2" w14:textId="5EF9F9E5" w:rsidR="00BF35A5" w:rsidRDefault="00892284">
      <w:pPr>
        <w:pStyle w:val="Heading3"/>
        <w:rPr>
          <w:lang w:val="en-US" w:eastAsia="zh-TW"/>
        </w:rPr>
      </w:pPr>
      <w:bookmarkStart w:id="570" w:name="__RefHeading__198_373881558"/>
      <w:bookmarkStart w:id="571" w:name="__RefHeading__2365_373881558"/>
      <w:bookmarkStart w:id="572" w:name="_Toc74733020"/>
      <w:bookmarkEnd w:id="570"/>
      <w:bookmarkEnd w:id="571"/>
      <w:r>
        <w:rPr>
          <w:lang w:val="en-US" w:eastAsia="zh-TW"/>
        </w:rPr>
        <w:t>Add</w:t>
      </w:r>
      <w:r w:rsidR="00FE7E28">
        <w:rPr>
          <w:lang w:val="en-US" w:eastAsia="zh-TW"/>
        </w:rPr>
        <w:t>/Delete/Suspend</w:t>
      </w:r>
      <w:r>
        <w:rPr>
          <w:lang w:val="en-US" w:eastAsia="zh-TW"/>
        </w:rPr>
        <w:t xml:space="preserve"> </w:t>
      </w:r>
      <w:r w:rsidR="008F537F">
        <w:rPr>
          <w:lang w:val="en-US" w:eastAsia="zh-TW"/>
        </w:rPr>
        <w:t>General User</w:t>
      </w:r>
      <w:r w:rsidR="0082260D">
        <w:rPr>
          <w:lang w:val="en-US" w:eastAsia="zh-TW"/>
        </w:rPr>
        <w:t>/PPTA User</w:t>
      </w:r>
      <w:bookmarkEnd w:id="572"/>
    </w:p>
    <w:p w14:paraId="143C3AD2" w14:textId="65A94914" w:rsidR="00465B47" w:rsidRDefault="00465B47" w:rsidP="00465B47">
      <w:pPr>
        <w:rPr>
          <w:lang w:eastAsia="zh-TW"/>
        </w:rPr>
      </w:pPr>
    </w:p>
    <w:p w14:paraId="1AACCD15"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&lt;message&gt;</w:t>
      </w:r>
    </w:p>
    <w:p w14:paraId="72445D0B"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&lt;data&gt;</w:t>
      </w:r>
    </w:p>
    <w:p w14:paraId="43B25499"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&lt;is_properties value="N"/&gt;</w:t>
      </w:r>
    </w:p>
    <w:p w14:paraId="2B64571D"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&lt;/data&gt;</w:t>
      </w:r>
    </w:p>
    <w:p w14:paraId="436EABBB"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&lt;recordsets&gt;</w:t>
      </w:r>
    </w:p>
    <w:p w14:paraId="07BF079E" w14:textId="32A6F9B3"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&lt;record-</w:t>
      </w:r>
      <w:r>
        <w:rPr>
          <w:rFonts w:ascii="Consolas" w:eastAsia="Times New Roman" w:hAnsi="Consolas" w:cs="Times New Roman"/>
          <w:color w:val="CE9178"/>
          <w:sz w:val="21"/>
          <w:szCs w:val="21"/>
          <w:lang w:eastAsia="zh-TW"/>
        </w:rPr>
        <w:t>bib_</w:t>
      </w:r>
      <w:r w:rsidRPr="00465B47">
        <w:rPr>
          <w:rFonts w:ascii="Consolas" w:eastAsia="Times New Roman" w:hAnsi="Consolas" w:cs="Times New Roman"/>
          <w:color w:val="CE9178"/>
          <w:sz w:val="21"/>
          <w:szCs w:val="21"/>
          <w:lang w:eastAsia="zh-TW"/>
        </w:rPr>
        <w:t>o</w:t>
      </w:r>
      <w:r>
        <w:rPr>
          <w:rFonts w:ascii="Consolas" w:eastAsia="Times New Roman" w:hAnsi="Consolas" w:cs="Times New Roman"/>
          <w:color w:val="CE9178"/>
          <w:sz w:val="21"/>
          <w:szCs w:val="21"/>
          <w:lang w:eastAsia="zh-TW"/>
        </w:rPr>
        <w:t>pen</w:t>
      </w:r>
      <w:r w:rsidRPr="00465B47">
        <w:rPr>
          <w:rFonts w:ascii="Consolas" w:eastAsia="Times New Roman" w:hAnsi="Consolas" w:cs="Times New Roman"/>
          <w:color w:val="CE9178"/>
          <w:sz w:val="21"/>
          <w:szCs w:val="21"/>
          <w:lang w:eastAsia="zh-TW"/>
        </w:rPr>
        <w:t>_acc &gt;</w:t>
      </w:r>
    </w:p>
    <w:p w14:paraId="4693F457"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&lt;header&gt;</w:t>
      </w:r>
    </w:p>
    <w:p w14:paraId="7E51DD64" w14:textId="59CC11E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ib_acct_no</w:t>
      </w:r>
      <w:r w:rsidRPr="00465B47">
        <w:rPr>
          <w:rFonts w:ascii="Consolas" w:eastAsia="Times New Roman" w:hAnsi="Consolas" w:cs="Times New Roman"/>
          <w:color w:val="CE9178"/>
          <w:sz w:val="21"/>
          <w:szCs w:val="21"/>
          <w:lang w:eastAsia="zh-TW"/>
        </w:rPr>
        <w:t>/&gt;</w:t>
      </w:r>
    </w:p>
    <w:p w14:paraId="25A73DE4" w14:textId="6C6C1FB8"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auth_nm</w:t>
      </w:r>
      <w:r w:rsidRPr="00465B47">
        <w:rPr>
          <w:rFonts w:ascii="Consolas" w:eastAsia="Times New Roman" w:hAnsi="Consolas" w:cs="Times New Roman"/>
          <w:color w:val="CE9178"/>
          <w:sz w:val="21"/>
          <w:szCs w:val="21"/>
          <w:lang w:eastAsia="zh-TW"/>
        </w:rPr>
        <w:t>&gt;</w:t>
      </w:r>
    </w:p>
    <w:p w14:paraId="1BFE1159" w14:textId="6A4CB7DA"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auth_country_code</w:t>
      </w:r>
      <w:r w:rsidRPr="00465B47">
        <w:rPr>
          <w:rFonts w:ascii="Consolas" w:eastAsia="Times New Roman" w:hAnsi="Consolas" w:cs="Times New Roman"/>
          <w:color w:val="CE9178"/>
          <w:sz w:val="21"/>
          <w:szCs w:val="21"/>
          <w:lang w:eastAsia="zh-TW"/>
        </w:rPr>
        <w:t>/&gt;</w:t>
      </w:r>
    </w:p>
    <w:p w14:paraId="7CEC3BAD" w14:textId="6C2EEF58"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auth_id_type</w:t>
      </w:r>
      <w:r w:rsidRPr="00465B47">
        <w:rPr>
          <w:rFonts w:ascii="Consolas" w:eastAsia="Times New Roman" w:hAnsi="Consolas" w:cs="Times New Roman"/>
          <w:color w:val="CE9178"/>
          <w:sz w:val="21"/>
          <w:szCs w:val="21"/>
          <w:lang w:eastAsia="zh-TW"/>
        </w:rPr>
        <w:t>/&gt;</w:t>
      </w:r>
    </w:p>
    <w:p w14:paraId="0DBA4C78" w14:textId="3C14546F"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auth_id_no</w:t>
      </w:r>
      <w:r w:rsidRPr="00465B47">
        <w:rPr>
          <w:rFonts w:ascii="Consolas" w:eastAsia="Times New Roman" w:hAnsi="Consolas" w:cs="Times New Roman"/>
          <w:color w:val="CE9178"/>
          <w:sz w:val="21"/>
          <w:szCs w:val="21"/>
          <w:lang w:eastAsia="zh-TW"/>
        </w:rPr>
        <w:t>/&gt;</w:t>
      </w:r>
    </w:p>
    <w:p w14:paraId="3F144B5F" w14:textId="72AEE871"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designated_acct_no</w:t>
      </w:r>
      <w:r w:rsidRPr="00465B47">
        <w:rPr>
          <w:rFonts w:ascii="Consolas" w:eastAsia="Times New Roman" w:hAnsi="Consolas" w:cs="Times New Roman"/>
          <w:color w:val="CE9178"/>
          <w:sz w:val="21"/>
          <w:szCs w:val="21"/>
          <w:lang w:eastAsia="zh-TW"/>
        </w:rPr>
        <w:t>/&gt;</w:t>
      </w:r>
    </w:p>
    <w:p w14:paraId="089C42B3" w14:textId="7BD60DEA" w:rsidR="00465B47" w:rsidRDefault="00465B47" w:rsidP="00465B47">
      <w:pPr>
        <w:shd w:val="clear" w:color="auto" w:fill="1E1E1E"/>
        <w:suppressAutoHyphens w:val="0"/>
        <w:spacing w:line="285" w:lineRule="atLeast"/>
        <w:rPr>
          <w:rFonts w:ascii="Consolas" w:eastAsia="Times New Roman" w:hAnsi="Consolas" w:cs="Times New Roman"/>
          <w:color w:val="CE9178"/>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capability</w:t>
      </w:r>
      <w:r w:rsidRPr="00465B47">
        <w:rPr>
          <w:rFonts w:ascii="Consolas" w:eastAsia="Times New Roman" w:hAnsi="Consolas" w:cs="Times New Roman"/>
          <w:color w:val="CE9178"/>
          <w:sz w:val="21"/>
          <w:szCs w:val="21"/>
          <w:lang w:eastAsia="zh-TW"/>
        </w:rPr>
        <w:t>/&gt;</w:t>
      </w:r>
    </w:p>
    <w:p w14:paraId="0FFFF64E" w14:textId="098E97CE" w:rsidR="00465B47" w:rsidRDefault="00465B47" w:rsidP="00465B47">
      <w:pPr>
        <w:shd w:val="clear" w:color="auto" w:fill="1E1E1E"/>
        <w:suppressAutoHyphens w:val="0"/>
        <w:spacing w:line="285" w:lineRule="atLeast"/>
        <w:rPr>
          <w:rFonts w:ascii="Consolas" w:eastAsia="Times New Roman" w:hAnsi="Consolas" w:cs="Times New Roman"/>
          <w:color w:val="CE9178"/>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limit</w:t>
      </w:r>
      <w:r w:rsidRPr="00465B47">
        <w:rPr>
          <w:rFonts w:ascii="Consolas" w:eastAsia="Times New Roman" w:hAnsi="Consolas" w:cs="Times New Roman"/>
          <w:color w:val="CE9178"/>
          <w:sz w:val="21"/>
          <w:szCs w:val="21"/>
          <w:lang w:eastAsia="zh-TW"/>
        </w:rPr>
        <w:t>/&gt;</w:t>
      </w:r>
    </w:p>
    <w:p w14:paraId="2B74BC23" w14:textId="4CCB5C3F" w:rsidR="00465B47" w:rsidRDefault="00465B47" w:rsidP="00465B47">
      <w:pPr>
        <w:shd w:val="clear" w:color="auto" w:fill="1E1E1E"/>
        <w:suppressAutoHyphens w:val="0"/>
        <w:spacing w:line="285" w:lineRule="atLeast"/>
        <w:rPr>
          <w:rFonts w:ascii="Consolas" w:eastAsia="Times New Roman" w:hAnsi="Consolas" w:cs="Times New Roman"/>
          <w:color w:val="CE9178"/>
          <w:sz w:val="21"/>
          <w:szCs w:val="21"/>
          <w:lang w:eastAsia="zh-TW"/>
        </w:rPr>
      </w:pPr>
      <w:r w:rsidRPr="00465B47">
        <w:rPr>
          <w:rFonts w:ascii="Consolas" w:eastAsia="Times New Roman" w:hAnsi="Consolas" w:cs="Times New Roman"/>
          <w:color w:val="CE9178"/>
          <w:sz w:val="21"/>
          <w:szCs w:val="21"/>
          <w:lang w:eastAsia="zh-TW"/>
        </w:rPr>
        <w:t>                &lt;</w:t>
      </w:r>
      <w:r w:rsidR="0082260D">
        <w:rPr>
          <w:rFonts w:ascii="Consolas" w:eastAsia="Times New Roman" w:hAnsi="Consolas" w:cs="Times New Roman"/>
          <w:color w:val="CE9178"/>
          <w:sz w:val="21"/>
          <w:szCs w:val="21"/>
          <w:lang w:eastAsia="zh-TW"/>
        </w:rPr>
        <w:t>user_type</w:t>
      </w:r>
      <w:r w:rsidRPr="00465B47">
        <w:rPr>
          <w:rFonts w:ascii="Consolas" w:eastAsia="Times New Roman" w:hAnsi="Consolas" w:cs="Times New Roman"/>
          <w:color w:val="CE9178"/>
          <w:sz w:val="21"/>
          <w:szCs w:val="21"/>
          <w:lang w:eastAsia="zh-TW"/>
        </w:rPr>
        <w:t>/&gt;</w:t>
      </w:r>
    </w:p>
    <w:p w14:paraId="6DB76F91" w14:textId="5F45E8BE"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&lt;/header&gt;</w:t>
      </w:r>
    </w:p>
    <w:p w14:paraId="314003C4"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&lt;row&gt;</w:t>
      </w:r>
    </w:p>
    <w:p w14:paraId="7FDD33DE" w14:textId="5322FEAB"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w:t>
      </w:r>
      <w:r>
        <w:rPr>
          <w:rFonts w:ascii="Consolas" w:eastAsia="Times New Roman" w:hAnsi="Consolas" w:cs="Times New Roman"/>
          <w:color w:val="CE9178"/>
          <w:sz w:val="21"/>
          <w:szCs w:val="21"/>
          <w:lang w:eastAsia="zh-TW"/>
        </w:rPr>
        <w:t>ib_acct_no</w:t>
      </w:r>
      <w:r w:rsidRPr="00465B47">
        <w:rPr>
          <w:rFonts w:ascii="Consolas" w:eastAsia="Times New Roman" w:hAnsi="Consolas" w:cs="Times New Roman"/>
          <w:color w:val="CE9178"/>
          <w:sz w:val="21"/>
          <w:szCs w:val="21"/>
          <w:lang w:eastAsia="zh-TW"/>
        </w:rPr>
        <w:t xml:space="preserve"> value="</w:t>
      </w:r>
      <w:r>
        <w:rPr>
          <w:rFonts w:ascii="Consolas" w:eastAsia="Times New Roman" w:hAnsi="Consolas" w:cs="Times New Roman"/>
          <w:color w:val="CE9178"/>
          <w:sz w:val="21"/>
          <w:szCs w:val="21"/>
          <w:lang w:eastAsia="zh-TW"/>
        </w:rPr>
        <w:t>IB Acct No.</w:t>
      </w:r>
      <w:r w:rsidRPr="00465B47">
        <w:rPr>
          <w:rFonts w:ascii="Consolas" w:eastAsia="Times New Roman" w:hAnsi="Consolas" w:cs="Times New Roman"/>
          <w:color w:val="CE9178"/>
          <w:sz w:val="21"/>
          <w:szCs w:val="21"/>
          <w:lang w:eastAsia="zh-TW"/>
        </w:rPr>
        <w:t>"/&gt;</w:t>
      </w:r>
    </w:p>
    <w:p w14:paraId="641BB84B" w14:textId="3ECF78FB"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auth_nm</w:t>
      </w:r>
      <w:r w:rsidRPr="00465B47">
        <w:rPr>
          <w:rFonts w:ascii="Consolas" w:eastAsia="Times New Roman" w:hAnsi="Consolas" w:cs="Times New Roman"/>
          <w:color w:val="CE9178"/>
          <w:sz w:val="21"/>
          <w:szCs w:val="21"/>
          <w:lang w:eastAsia="zh-TW"/>
        </w:rPr>
        <w:t xml:space="preserve"> value="</w:t>
      </w:r>
      <w:r>
        <w:rPr>
          <w:rFonts w:ascii="Consolas" w:eastAsia="Times New Roman" w:hAnsi="Consolas" w:cs="Times New Roman"/>
          <w:color w:val="CE9178"/>
          <w:sz w:val="21"/>
          <w:szCs w:val="21"/>
          <w:lang w:eastAsia="zh-TW"/>
        </w:rPr>
        <w:t>Authorized Name</w:t>
      </w:r>
      <w:r w:rsidRPr="00465B47">
        <w:rPr>
          <w:rFonts w:ascii="Consolas" w:eastAsia="Times New Roman" w:hAnsi="Consolas" w:cs="Times New Roman"/>
          <w:color w:val="CE9178"/>
          <w:sz w:val="21"/>
          <w:szCs w:val="21"/>
          <w:lang w:eastAsia="zh-TW"/>
        </w:rPr>
        <w:t>"/&gt;</w:t>
      </w:r>
    </w:p>
    <w:p w14:paraId="1679FDC6" w14:textId="1C753D85"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Pr>
          <w:rFonts w:ascii="Consolas" w:eastAsia="Times New Roman" w:hAnsi="Consolas" w:cs="Times New Roman"/>
          <w:color w:val="CE9178"/>
          <w:sz w:val="21"/>
          <w:szCs w:val="21"/>
          <w:lang w:eastAsia="zh-TW"/>
        </w:rPr>
        <w:t>auth_country_code</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Authorized Country Code</w:t>
      </w:r>
      <w:r w:rsidRPr="00465B47">
        <w:rPr>
          <w:rFonts w:ascii="Consolas" w:eastAsia="Times New Roman" w:hAnsi="Consolas" w:cs="Times New Roman"/>
          <w:color w:val="CE9178"/>
          <w:sz w:val="21"/>
          <w:szCs w:val="21"/>
          <w:lang w:eastAsia="zh-TW"/>
        </w:rPr>
        <w:t>"/&gt;</w:t>
      </w:r>
    </w:p>
    <w:p w14:paraId="61095751" w14:textId="036B7B34"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sidR="00FE7E28">
        <w:rPr>
          <w:rFonts w:ascii="Consolas" w:eastAsia="Times New Roman" w:hAnsi="Consolas" w:cs="Times New Roman"/>
          <w:color w:val="CE9178"/>
          <w:sz w:val="21"/>
          <w:szCs w:val="21"/>
          <w:lang w:eastAsia="zh-TW"/>
        </w:rPr>
        <w:t>auth_id_type</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Authorized ID Type</w:t>
      </w:r>
      <w:r w:rsidRPr="00465B47">
        <w:rPr>
          <w:rFonts w:ascii="Consolas" w:eastAsia="Times New Roman" w:hAnsi="Consolas" w:cs="Times New Roman"/>
          <w:color w:val="CE9178"/>
          <w:sz w:val="21"/>
          <w:szCs w:val="21"/>
          <w:lang w:eastAsia="zh-TW"/>
        </w:rPr>
        <w:t>" /&gt;</w:t>
      </w:r>
    </w:p>
    <w:p w14:paraId="3E6795B8" w14:textId="71FC1B8B"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sidR="00FE7E28">
        <w:rPr>
          <w:rFonts w:ascii="Consolas" w:eastAsia="Times New Roman" w:hAnsi="Consolas" w:cs="Times New Roman"/>
          <w:color w:val="CE9178"/>
          <w:sz w:val="21"/>
          <w:szCs w:val="21"/>
          <w:lang w:eastAsia="zh-TW"/>
        </w:rPr>
        <w:t>auth_id_no</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Authorized ID No</w:t>
      </w:r>
      <w:r w:rsidRPr="00465B47">
        <w:rPr>
          <w:rFonts w:ascii="Consolas" w:eastAsia="Times New Roman" w:hAnsi="Consolas" w:cs="Times New Roman"/>
          <w:color w:val="CE9178"/>
          <w:sz w:val="21"/>
          <w:szCs w:val="21"/>
          <w:lang w:eastAsia="zh-TW"/>
        </w:rPr>
        <w:t>"/&gt;</w:t>
      </w:r>
    </w:p>
    <w:p w14:paraId="26E77EC6" w14:textId="051A8F1D"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sidR="00FE7E28">
        <w:rPr>
          <w:rFonts w:ascii="Consolas" w:eastAsia="Times New Roman" w:hAnsi="Consolas" w:cs="Times New Roman"/>
          <w:color w:val="CE9178"/>
          <w:sz w:val="21"/>
          <w:szCs w:val="21"/>
          <w:lang w:eastAsia="zh-TW"/>
        </w:rPr>
        <w:t>designated_acct_no</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Designated Acct No</w:t>
      </w:r>
      <w:r w:rsidRPr="00465B47">
        <w:rPr>
          <w:rFonts w:ascii="Consolas" w:eastAsia="Times New Roman" w:hAnsi="Consolas" w:cs="Times New Roman"/>
          <w:color w:val="CE9178"/>
          <w:sz w:val="21"/>
          <w:szCs w:val="21"/>
          <w:lang w:eastAsia="zh-TW"/>
        </w:rPr>
        <w:t>"/&gt;</w:t>
      </w:r>
    </w:p>
    <w:p w14:paraId="19F73DFC" w14:textId="06DED600"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sidR="00FE7E28">
        <w:rPr>
          <w:rFonts w:ascii="Consolas" w:eastAsia="Times New Roman" w:hAnsi="Consolas" w:cs="Times New Roman"/>
          <w:color w:val="CE9178"/>
          <w:sz w:val="21"/>
          <w:szCs w:val="21"/>
          <w:lang w:eastAsia="zh-TW"/>
        </w:rPr>
        <w:t>capability</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Capability</w:t>
      </w:r>
      <w:r w:rsidRPr="00465B47">
        <w:rPr>
          <w:rFonts w:ascii="Consolas" w:eastAsia="Times New Roman" w:hAnsi="Consolas" w:cs="Times New Roman"/>
          <w:color w:val="CE9178"/>
          <w:sz w:val="21"/>
          <w:szCs w:val="21"/>
          <w:lang w:eastAsia="zh-TW"/>
        </w:rPr>
        <w:t>"/&gt;</w:t>
      </w:r>
    </w:p>
    <w:p w14:paraId="3D11AE09" w14:textId="4F92B0B5" w:rsidR="00465B47" w:rsidRDefault="00465B47" w:rsidP="00465B47">
      <w:pPr>
        <w:shd w:val="clear" w:color="auto" w:fill="1E1E1E"/>
        <w:suppressAutoHyphens w:val="0"/>
        <w:spacing w:line="285" w:lineRule="atLeast"/>
        <w:rPr>
          <w:rFonts w:ascii="Consolas" w:eastAsia="Times New Roman" w:hAnsi="Consolas" w:cs="Times New Roman"/>
          <w:color w:val="CE9178"/>
          <w:sz w:val="21"/>
          <w:szCs w:val="21"/>
          <w:lang w:eastAsia="zh-TW"/>
        </w:rPr>
      </w:pPr>
      <w:r w:rsidRPr="00465B47">
        <w:rPr>
          <w:rFonts w:ascii="Consolas" w:eastAsia="Times New Roman" w:hAnsi="Consolas" w:cs="Times New Roman"/>
          <w:color w:val="CE9178"/>
          <w:sz w:val="21"/>
          <w:szCs w:val="21"/>
          <w:lang w:eastAsia="zh-TW"/>
        </w:rPr>
        <w:t>                &lt;</w:t>
      </w:r>
      <w:r w:rsidR="00FE7E28">
        <w:rPr>
          <w:rFonts w:ascii="Consolas" w:eastAsia="Times New Roman" w:hAnsi="Consolas" w:cs="Times New Roman"/>
          <w:color w:val="CE9178"/>
          <w:sz w:val="21"/>
          <w:szCs w:val="21"/>
          <w:lang w:eastAsia="zh-TW"/>
        </w:rPr>
        <w:t>limit</w:t>
      </w:r>
      <w:r w:rsidRPr="00465B47">
        <w:rPr>
          <w:rFonts w:ascii="Consolas" w:eastAsia="Times New Roman" w:hAnsi="Consolas" w:cs="Times New Roman"/>
          <w:color w:val="CE9178"/>
          <w:sz w:val="21"/>
          <w:szCs w:val="21"/>
          <w:lang w:eastAsia="zh-TW"/>
        </w:rPr>
        <w:t xml:space="preserve"> value="</w:t>
      </w:r>
      <w:r w:rsidR="00FE7E28">
        <w:rPr>
          <w:rFonts w:ascii="Consolas" w:eastAsia="Times New Roman" w:hAnsi="Consolas" w:cs="Times New Roman"/>
          <w:color w:val="CE9178"/>
          <w:sz w:val="21"/>
          <w:szCs w:val="21"/>
          <w:lang w:eastAsia="zh-TW"/>
        </w:rPr>
        <w:t>Approval Limit (HKD)</w:t>
      </w:r>
      <w:r w:rsidR="00FE7E28" w:rsidRPr="00465B47">
        <w:rPr>
          <w:rFonts w:ascii="Consolas" w:eastAsia="Times New Roman" w:hAnsi="Consolas" w:cs="Times New Roman"/>
          <w:color w:val="CE9178"/>
          <w:sz w:val="21"/>
          <w:szCs w:val="21"/>
          <w:lang w:eastAsia="zh-TW"/>
        </w:rPr>
        <w:t>"</w:t>
      </w:r>
      <w:r w:rsidRPr="00465B47">
        <w:rPr>
          <w:rFonts w:ascii="Consolas" w:eastAsia="Times New Roman" w:hAnsi="Consolas" w:cs="Times New Roman"/>
          <w:color w:val="CE9178"/>
          <w:sz w:val="21"/>
          <w:szCs w:val="21"/>
          <w:lang w:eastAsia="zh-TW"/>
        </w:rPr>
        <w:t>/&gt;</w:t>
      </w:r>
    </w:p>
    <w:p w14:paraId="7EC3B1FD" w14:textId="308FBE35" w:rsidR="00FE7E28" w:rsidRPr="00465B47" w:rsidRDefault="00FE7E28" w:rsidP="00FE7E28">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&lt;</w:t>
      </w:r>
      <w:r w:rsidR="0082260D">
        <w:rPr>
          <w:rFonts w:ascii="Consolas" w:eastAsia="Times New Roman" w:hAnsi="Consolas" w:cs="Times New Roman"/>
          <w:color w:val="CE9178"/>
          <w:sz w:val="21"/>
          <w:szCs w:val="21"/>
          <w:lang w:eastAsia="zh-TW"/>
        </w:rPr>
        <w:t>user_type</w:t>
      </w:r>
      <w:r w:rsidRPr="00465B47">
        <w:rPr>
          <w:rFonts w:ascii="Consolas" w:eastAsia="Times New Roman" w:hAnsi="Consolas" w:cs="Times New Roman"/>
          <w:color w:val="CE9178"/>
          <w:sz w:val="21"/>
          <w:szCs w:val="21"/>
          <w:lang w:eastAsia="zh-TW"/>
        </w:rPr>
        <w:t xml:space="preserve"> value="</w:t>
      </w:r>
      <w:r w:rsidR="0082260D">
        <w:rPr>
          <w:rFonts w:ascii="Consolas" w:eastAsia="Times New Roman" w:hAnsi="Consolas" w:cs="Times New Roman"/>
          <w:color w:val="CE9178"/>
          <w:sz w:val="21"/>
          <w:szCs w:val="21"/>
          <w:lang w:eastAsia="zh-TW"/>
        </w:rPr>
        <w:t>General User/PPTA User</w:t>
      </w:r>
      <w:r w:rsidRPr="00465B47">
        <w:rPr>
          <w:rFonts w:ascii="Consolas" w:eastAsia="Times New Roman" w:hAnsi="Consolas" w:cs="Times New Roman"/>
          <w:color w:val="CE9178"/>
          <w:sz w:val="21"/>
          <w:szCs w:val="21"/>
          <w:lang w:eastAsia="zh-TW"/>
        </w:rPr>
        <w:t>"/&gt;</w:t>
      </w:r>
    </w:p>
    <w:p w14:paraId="6A4E5FAA"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&lt;/row&gt;</w:t>
      </w:r>
    </w:p>
    <w:p w14:paraId="5BB8F923" w14:textId="703CFAE0"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&lt;/record-</w:t>
      </w:r>
      <w:r w:rsidR="00FE7E28">
        <w:rPr>
          <w:rFonts w:ascii="Consolas" w:eastAsia="Times New Roman" w:hAnsi="Consolas" w:cs="Times New Roman"/>
          <w:color w:val="CE9178"/>
          <w:sz w:val="21"/>
          <w:szCs w:val="21"/>
          <w:lang w:eastAsia="zh-TW"/>
        </w:rPr>
        <w:t>bib_</w:t>
      </w:r>
      <w:r w:rsidR="00FE7E28" w:rsidRPr="00465B47">
        <w:rPr>
          <w:rFonts w:ascii="Consolas" w:eastAsia="Times New Roman" w:hAnsi="Consolas" w:cs="Times New Roman"/>
          <w:color w:val="CE9178"/>
          <w:sz w:val="21"/>
          <w:szCs w:val="21"/>
          <w:lang w:eastAsia="zh-TW"/>
        </w:rPr>
        <w:t>o</w:t>
      </w:r>
      <w:r w:rsidR="00FE7E28">
        <w:rPr>
          <w:rFonts w:ascii="Consolas" w:eastAsia="Times New Roman" w:hAnsi="Consolas" w:cs="Times New Roman"/>
          <w:color w:val="CE9178"/>
          <w:sz w:val="21"/>
          <w:szCs w:val="21"/>
          <w:lang w:eastAsia="zh-TW"/>
        </w:rPr>
        <w:t>pen</w:t>
      </w:r>
      <w:r w:rsidR="00FE7E28" w:rsidRPr="00465B47">
        <w:rPr>
          <w:rFonts w:ascii="Consolas" w:eastAsia="Times New Roman" w:hAnsi="Consolas" w:cs="Times New Roman"/>
          <w:color w:val="CE9178"/>
          <w:sz w:val="21"/>
          <w:szCs w:val="21"/>
          <w:lang w:eastAsia="zh-TW"/>
        </w:rPr>
        <w:t>_acc</w:t>
      </w:r>
      <w:r w:rsidRPr="00465B47">
        <w:rPr>
          <w:rFonts w:ascii="Consolas" w:eastAsia="Times New Roman" w:hAnsi="Consolas" w:cs="Times New Roman"/>
          <w:color w:val="CE9178"/>
          <w:sz w:val="21"/>
          <w:szCs w:val="21"/>
          <w:lang w:eastAsia="zh-TW"/>
        </w:rPr>
        <w:t>&gt;</w:t>
      </w:r>
    </w:p>
    <w:p w14:paraId="623AA1A2"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 xml:space="preserve">    &lt;/recordsets&gt;</w:t>
      </w:r>
    </w:p>
    <w:p w14:paraId="7E57AF98" w14:textId="77777777" w:rsidR="00465B47" w:rsidRPr="00465B47" w:rsidRDefault="00465B47" w:rsidP="00465B47">
      <w:pPr>
        <w:shd w:val="clear" w:color="auto" w:fill="1E1E1E"/>
        <w:suppressAutoHyphens w:val="0"/>
        <w:spacing w:line="285" w:lineRule="atLeast"/>
        <w:rPr>
          <w:rFonts w:ascii="Consolas" w:eastAsia="Times New Roman" w:hAnsi="Consolas" w:cs="Times New Roman"/>
          <w:color w:val="D4D4D4"/>
          <w:sz w:val="21"/>
          <w:szCs w:val="21"/>
          <w:lang w:eastAsia="zh-TW"/>
        </w:rPr>
      </w:pPr>
      <w:r w:rsidRPr="00465B47">
        <w:rPr>
          <w:rFonts w:ascii="Consolas" w:eastAsia="Times New Roman" w:hAnsi="Consolas" w:cs="Times New Roman"/>
          <w:color w:val="CE9178"/>
          <w:sz w:val="21"/>
          <w:szCs w:val="21"/>
          <w:lang w:eastAsia="zh-TW"/>
        </w:rPr>
        <w:t>&lt;/message&gt;</w:t>
      </w:r>
    </w:p>
    <w:p w14:paraId="2A656659" w14:textId="6BAD8CB1" w:rsidR="00465B47" w:rsidRPr="008C1F40" w:rsidRDefault="00FE7E28" w:rsidP="008C1F40">
      <w:pPr>
        <w:rPr>
          <w:lang w:eastAsia="zh-TW"/>
        </w:rPr>
      </w:pPr>
      <w:r>
        <w:rPr>
          <w:rFonts w:hint="eastAsia"/>
          <w:lang w:eastAsia="zh-TW"/>
        </w:rPr>
        <w:t>T</w:t>
      </w:r>
      <w:r>
        <w:rPr>
          <w:lang w:eastAsia="zh-TW"/>
        </w:rPr>
        <w:t xml:space="preserve">emplate 4.2.1-a Audit Log Template of Add/Delete/Suspend </w:t>
      </w:r>
      <w:r w:rsidR="008F537F">
        <w:rPr>
          <w:lang w:eastAsia="zh-TW"/>
        </w:rPr>
        <w:t>General User</w:t>
      </w:r>
    </w:p>
    <w:p w14:paraId="02E27AEE" w14:textId="77777777" w:rsidR="00BF35A5" w:rsidRDefault="00BF35A5"/>
    <w:p w14:paraId="4592B7F4" w14:textId="77777777" w:rsidR="00BF35A5" w:rsidRDefault="00BF35A5">
      <w:pPr>
        <w:rPr>
          <w:u w:val="single"/>
        </w:rPr>
      </w:pPr>
      <w:r>
        <w:rPr>
          <w:u w:val="single"/>
        </w:rPr>
        <w:t>Configuration</w:t>
      </w:r>
    </w:p>
    <w:p w14:paraId="28A7EE07" w14:textId="77777777" w:rsidR="008D5452" w:rsidRDefault="008D5452"/>
    <w:p w14:paraId="4D63399D" w14:textId="77777777" w:rsidR="00BF35A5" w:rsidRDefault="00BF35A5" w:rsidP="002A73EE">
      <w:pPr>
        <w:numPr>
          <w:ilvl w:val="0"/>
          <w:numId w:val="3"/>
        </w:numPr>
      </w:pPr>
      <w:r>
        <w:t>TBL_AUDIT_IMG_TMP</w:t>
      </w:r>
    </w:p>
    <w:tbl>
      <w:tblPr>
        <w:tblW w:w="9115" w:type="dxa"/>
        <w:tblInd w:w="-40" w:type="dxa"/>
        <w:tblLayout w:type="fixed"/>
        <w:tblLook w:val="0000" w:firstRow="0" w:lastRow="0" w:firstColumn="0" w:lastColumn="0" w:noHBand="0" w:noVBand="0"/>
      </w:tblPr>
      <w:tblGrid>
        <w:gridCol w:w="1138"/>
        <w:gridCol w:w="1170"/>
        <w:gridCol w:w="1440"/>
        <w:gridCol w:w="5367"/>
      </w:tblGrid>
      <w:tr w:rsidR="00BF35A5" w:rsidRPr="00501C69" w14:paraId="5BBC78E7" w14:textId="77777777" w:rsidTr="00957A12">
        <w:trPr>
          <w:trHeight w:val="227"/>
        </w:trPr>
        <w:tc>
          <w:tcPr>
            <w:tcW w:w="1138" w:type="dxa"/>
            <w:tcBorders>
              <w:top w:val="single" w:sz="4" w:space="0" w:color="000000"/>
              <w:left w:val="single" w:sz="4" w:space="0" w:color="000000"/>
              <w:bottom w:val="single" w:sz="4" w:space="0" w:color="000000"/>
            </w:tcBorders>
            <w:shd w:val="clear" w:color="auto" w:fill="F2F2F2"/>
          </w:tcPr>
          <w:p w14:paraId="72A62947" w14:textId="77777777" w:rsidR="00BF35A5" w:rsidRPr="00957A12" w:rsidRDefault="00BF35A5">
            <w:pPr>
              <w:rPr>
                <w:b/>
                <w:sz w:val="16"/>
                <w:szCs w:val="16"/>
              </w:rPr>
            </w:pPr>
            <w:r w:rsidRPr="00957A12">
              <w:rPr>
                <w:b/>
                <w:sz w:val="16"/>
                <w:szCs w:val="16"/>
              </w:rPr>
              <w:t>CHANNEL_CD</w:t>
            </w:r>
          </w:p>
        </w:tc>
        <w:tc>
          <w:tcPr>
            <w:tcW w:w="1170" w:type="dxa"/>
            <w:tcBorders>
              <w:top w:val="single" w:sz="4" w:space="0" w:color="000000"/>
              <w:left w:val="single" w:sz="4" w:space="0" w:color="000000"/>
              <w:bottom w:val="single" w:sz="4" w:space="0" w:color="000000"/>
            </w:tcBorders>
            <w:shd w:val="clear" w:color="auto" w:fill="F2F2F2"/>
          </w:tcPr>
          <w:p w14:paraId="6B8A828D" w14:textId="77777777" w:rsidR="00BF35A5" w:rsidRPr="00957A12" w:rsidRDefault="00BF35A5">
            <w:pPr>
              <w:rPr>
                <w:b/>
                <w:sz w:val="16"/>
                <w:szCs w:val="16"/>
              </w:rPr>
            </w:pPr>
            <w:r w:rsidRPr="00957A12">
              <w:rPr>
                <w:b/>
                <w:sz w:val="16"/>
                <w:szCs w:val="16"/>
              </w:rPr>
              <w:t>FUNCTION_TYPE</w:t>
            </w:r>
          </w:p>
        </w:tc>
        <w:tc>
          <w:tcPr>
            <w:tcW w:w="1440" w:type="dxa"/>
            <w:tcBorders>
              <w:top w:val="single" w:sz="4" w:space="0" w:color="000000"/>
              <w:left w:val="single" w:sz="4" w:space="0" w:color="000000"/>
              <w:bottom w:val="single" w:sz="4" w:space="0" w:color="000000"/>
            </w:tcBorders>
            <w:shd w:val="clear" w:color="auto" w:fill="F2F2F2"/>
          </w:tcPr>
          <w:p w14:paraId="3BBF3B82" w14:textId="77777777" w:rsidR="00BF35A5" w:rsidRPr="00957A12" w:rsidRDefault="00BF35A5">
            <w:pPr>
              <w:rPr>
                <w:b/>
                <w:sz w:val="16"/>
                <w:szCs w:val="16"/>
              </w:rPr>
            </w:pPr>
            <w:r w:rsidRPr="00957A12">
              <w:rPr>
                <w:b/>
                <w:sz w:val="16"/>
                <w:szCs w:val="16"/>
              </w:rPr>
              <w:t>ACTION_TYPE</w:t>
            </w:r>
          </w:p>
        </w:tc>
        <w:tc>
          <w:tcPr>
            <w:tcW w:w="5367" w:type="dxa"/>
            <w:tcBorders>
              <w:top w:val="single" w:sz="4" w:space="0" w:color="000000"/>
              <w:left w:val="single" w:sz="4" w:space="0" w:color="000000"/>
              <w:bottom w:val="single" w:sz="4" w:space="0" w:color="000000"/>
              <w:right w:val="single" w:sz="4" w:space="0" w:color="000000"/>
            </w:tcBorders>
            <w:shd w:val="clear" w:color="auto" w:fill="F2F2F2"/>
          </w:tcPr>
          <w:p w14:paraId="325AAD70" w14:textId="77777777" w:rsidR="00BF35A5" w:rsidRPr="00957A12" w:rsidRDefault="00BF35A5">
            <w:pPr>
              <w:rPr>
                <w:b/>
                <w:sz w:val="16"/>
                <w:szCs w:val="16"/>
              </w:rPr>
            </w:pPr>
            <w:r w:rsidRPr="00957A12">
              <w:rPr>
                <w:b/>
                <w:sz w:val="16"/>
                <w:szCs w:val="16"/>
              </w:rPr>
              <w:t>TEMPLATE</w:t>
            </w:r>
          </w:p>
        </w:tc>
      </w:tr>
      <w:tr w:rsidR="00BF35A5" w:rsidRPr="00501C69" w14:paraId="0C584F43" w14:textId="77777777" w:rsidTr="00957A12">
        <w:trPr>
          <w:trHeight w:val="227"/>
        </w:trPr>
        <w:tc>
          <w:tcPr>
            <w:tcW w:w="1138" w:type="dxa"/>
            <w:tcBorders>
              <w:top w:val="single" w:sz="4" w:space="0" w:color="000000"/>
              <w:left w:val="single" w:sz="4" w:space="0" w:color="000000"/>
              <w:bottom w:val="single" w:sz="4" w:space="0" w:color="000000"/>
            </w:tcBorders>
            <w:shd w:val="clear" w:color="auto" w:fill="auto"/>
          </w:tcPr>
          <w:p w14:paraId="6877203D" w14:textId="77777777" w:rsidR="00BF35A5" w:rsidRPr="00501C69" w:rsidRDefault="00BF35A5">
            <w:pPr>
              <w:rPr>
                <w:sz w:val="16"/>
                <w:szCs w:val="16"/>
              </w:rPr>
            </w:pPr>
            <w:r w:rsidRPr="00501C69">
              <w:rPr>
                <w:sz w:val="16"/>
                <w:szCs w:val="16"/>
              </w:rPr>
              <w:t>PIB</w:t>
            </w:r>
          </w:p>
        </w:tc>
        <w:tc>
          <w:tcPr>
            <w:tcW w:w="1170" w:type="dxa"/>
            <w:tcBorders>
              <w:top w:val="single" w:sz="4" w:space="0" w:color="000000"/>
              <w:left w:val="single" w:sz="4" w:space="0" w:color="000000"/>
              <w:bottom w:val="single" w:sz="4" w:space="0" w:color="000000"/>
            </w:tcBorders>
            <w:shd w:val="clear" w:color="auto" w:fill="auto"/>
          </w:tcPr>
          <w:p w14:paraId="3D1CBAB2" w14:textId="3BA3941B" w:rsidR="00BF35A5" w:rsidRPr="00501C69" w:rsidRDefault="00BF35A5">
            <w:pPr>
              <w:rPr>
                <w:sz w:val="16"/>
                <w:szCs w:val="16"/>
              </w:rPr>
            </w:pPr>
          </w:p>
        </w:tc>
        <w:tc>
          <w:tcPr>
            <w:tcW w:w="1440" w:type="dxa"/>
            <w:tcBorders>
              <w:top w:val="single" w:sz="4" w:space="0" w:color="000000"/>
              <w:left w:val="single" w:sz="4" w:space="0" w:color="000000"/>
              <w:bottom w:val="single" w:sz="4" w:space="0" w:color="000000"/>
            </w:tcBorders>
            <w:shd w:val="clear" w:color="auto" w:fill="auto"/>
          </w:tcPr>
          <w:p w14:paraId="12332625" w14:textId="426D58E7" w:rsidR="00BF35A5" w:rsidRPr="00501C69" w:rsidRDefault="00FE7E28">
            <w:pPr>
              <w:rPr>
                <w:sz w:val="16"/>
                <w:szCs w:val="16"/>
              </w:rPr>
            </w:pPr>
            <w:r>
              <w:rPr>
                <w:sz w:val="16"/>
                <w:szCs w:val="16"/>
              </w:rPr>
              <w:t>Delete</w:t>
            </w:r>
          </w:p>
        </w:tc>
        <w:tc>
          <w:tcPr>
            <w:tcW w:w="5367" w:type="dxa"/>
            <w:tcBorders>
              <w:top w:val="single" w:sz="4" w:space="0" w:color="000000"/>
              <w:left w:val="single" w:sz="4" w:space="0" w:color="000000"/>
              <w:bottom w:val="single" w:sz="4" w:space="0" w:color="000000"/>
              <w:right w:val="single" w:sz="4" w:space="0" w:color="000000"/>
            </w:tcBorders>
            <w:shd w:val="clear" w:color="auto" w:fill="auto"/>
          </w:tcPr>
          <w:p w14:paraId="4F4B06FF" w14:textId="77F8644A" w:rsidR="00BF35A5" w:rsidRPr="00501C69" w:rsidRDefault="00FE7E28" w:rsidP="00883D91">
            <w:pPr>
              <w:snapToGrid w:val="0"/>
              <w:rPr>
                <w:sz w:val="16"/>
                <w:szCs w:val="16"/>
              </w:rPr>
            </w:pPr>
            <w:r>
              <w:rPr>
                <w:sz w:val="16"/>
                <w:szCs w:val="16"/>
              </w:rPr>
              <w:t>Template 4.2.1-a</w:t>
            </w:r>
          </w:p>
        </w:tc>
      </w:tr>
      <w:tr w:rsidR="00FE7E28" w:rsidRPr="00501C69" w14:paraId="2101ED13" w14:textId="77777777" w:rsidTr="00957A12">
        <w:trPr>
          <w:trHeight w:val="227"/>
        </w:trPr>
        <w:tc>
          <w:tcPr>
            <w:tcW w:w="1138" w:type="dxa"/>
            <w:tcBorders>
              <w:top w:val="single" w:sz="4" w:space="0" w:color="000000"/>
              <w:left w:val="single" w:sz="4" w:space="0" w:color="000000"/>
              <w:bottom w:val="single" w:sz="4" w:space="0" w:color="000000"/>
            </w:tcBorders>
            <w:shd w:val="clear" w:color="auto" w:fill="auto"/>
          </w:tcPr>
          <w:p w14:paraId="38D33A67" w14:textId="67A6702D" w:rsidR="00FE7E28" w:rsidRPr="00501C69" w:rsidRDefault="00FE7E28">
            <w:pPr>
              <w:rPr>
                <w:sz w:val="16"/>
                <w:szCs w:val="16"/>
              </w:rPr>
            </w:pPr>
            <w:r>
              <w:rPr>
                <w:rFonts w:hint="cs"/>
                <w:sz w:val="16"/>
                <w:szCs w:val="16"/>
              </w:rPr>
              <w:t>B</w:t>
            </w:r>
            <w:r>
              <w:rPr>
                <w:sz w:val="16"/>
                <w:szCs w:val="16"/>
              </w:rPr>
              <w:t>O</w:t>
            </w:r>
          </w:p>
        </w:tc>
        <w:tc>
          <w:tcPr>
            <w:tcW w:w="1170" w:type="dxa"/>
            <w:tcBorders>
              <w:top w:val="single" w:sz="4" w:space="0" w:color="000000"/>
              <w:left w:val="single" w:sz="4" w:space="0" w:color="000000"/>
              <w:bottom w:val="single" w:sz="4" w:space="0" w:color="000000"/>
            </w:tcBorders>
            <w:shd w:val="clear" w:color="auto" w:fill="auto"/>
          </w:tcPr>
          <w:p w14:paraId="1A7458B6" w14:textId="77777777" w:rsidR="00FE7E28" w:rsidRPr="00501C69" w:rsidRDefault="00FE7E28">
            <w:pPr>
              <w:rPr>
                <w:sz w:val="16"/>
                <w:szCs w:val="16"/>
              </w:rPr>
            </w:pPr>
          </w:p>
        </w:tc>
        <w:tc>
          <w:tcPr>
            <w:tcW w:w="1440" w:type="dxa"/>
            <w:tcBorders>
              <w:top w:val="single" w:sz="4" w:space="0" w:color="000000"/>
              <w:left w:val="single" w:sz="4" w:space="0" w:color="000000"/>
              <w:bottom w:val="single" w:sz="4" w:space="0" w:color="000000"/>
            </w:tcBorders>
            <w:shd w:val="clear" w:color="auto" w:fill="auto"/>
          </w:tcPr>
          <w:p w14:paraId="7C7C090B" w14:textId="168EB27D" w:rsidR="00FE7E28" w:rsidRPr="00501C69" w:rsidRDefault="00FE7E28">
            <w:pPr>
              <w:rPr>
                <w:sz w:val="16"/>
                <w:szCs w:val="16"/>
              </w:rPr>
            </w:pPr>
            <w:r>
              <w:rPr>
                <w:rFonts w:hint="cs"/>
                <w:sz w:val="16"/>
                <w:szCs w:val="16"/>
              </w:rPr>
              <w:t>I</w:t>
            </w:r>
            <w:r>
              <w:rPr>
                <w:sz w:val="16"/>
                <w:szCs w:val="16"/>
              </w:rPr>
              <w:t>nsert/Update/Delete</w:t>
            </w:r>
          </w:p>
        </w:tc>
        <w:tc>
          <w:tcPr>
            <w:tcW w:w="5367" w:type="dxa"/>
            <w:tcBorders>
              <w:top w:val="single" w:sz="4" w:space="0" w:color="000000"/>
              <w:left w:val="single" w:sz="4" w:space="0" w:color="000000"/>
              <w:bottom w:val="single" w:sz="4" w:space="0" w:color="000000"/>
              <w:right w:val="single" w:sz="4" w:space="0" w:color="000000"/>
            </w:tcBorders>
            <w:shd w:val="clear" w:color="auto" w:fill="auto"/>
          </w:tcPr>
          <w:p w14:paraId="3D73DD69" w14:textId="4728FDB0" w:rsidR="00FE7E28" w:rsidDel="00FE7E28" w:rsidRDefault="00FE7E28" w:rsidP="00883D91">
            <w:pPr>
              <w:snapToGrid w:val="0"/>
              <w:rPr>
                <w:sz w:val="16"/>
                <w:szCs w:val="16"/>
              </w:rPr>
            </w:pPr>
            <w:r>
              <w:rPr>
                <w:rFonts w:hint="cs"/>
                <w:sz w:val="16"/>
                <w:szCs w:val="16"/>
              </w:rPr>
              <w:t>T</w:t>
            </w:r>
            <w:r>
              <w:rPr>
                <w:sz w:val="16"/>
                <w:szCs w:val="16"/>
              </w:rPr>
              <w:t>emplate 4.2.1-a</w:t>
            </w:r>
          </w:p>
        </w:tc>
      </w:tr>
    </w:tbl>
    <w:p w14:paraId="1E09F168" w14:textId="77777777" w:rsidR="003B1E22" w:rsidRDefault="003B1E22">
      <w:bookmarkStart w:id="573" w:name="__RefHeading__2411_373881558"/>
      <w:bookmarkEnd w:id="573"/>
    </w:p>
    <w:sectPr w:rsidR="003B1E22" w:rsidSect="00446C17">
      <w:headerReference w:type="even" r:id="rId57"/>
      <w:headerReference w:type="default" r:id="rId58"/>
      <w:footerReference w:type="even" r:id="rId59"/>
      <w:footerReference w:type="default" r:id="rId60"/>
      <w:headerReference w:type="first" r:id="rId61"/>
      <w:footerReference w:type="first" r:id="rId62"/>
      <w:pgSz w:w="12240" w:h="15840"/>
      <w:pgMar w:top="1440" w:right="1800" w:bottom="1440" w:left="1800" w:header="708" w:footer="708" w:gutter="0"/>
      <w:cols w:space="72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1120D" w14:textId="77777777" w:rsidR="00910BC3" w:rsidRDefault="00910BC3" w:rsidP="00BF35A5">
      <w:r>
        <w:separator/>
      </w:r>
    </w:p>
  </w:endnote>
  <w:endnote w:type="continuationSeparator" w:id="0">
    <w:p w14:paraId="63289EC1" w14:textId="77777777" w:rsidR="00910BC3" w:rsidRDefault="00910BC3" w:rsidP="00BF3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altName w:val="Calibri"/>
    <w:panose1 w:val="020B0604020202020204"/>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A00002EF" w:usb1="4000004B" w:usb2="00000000" w:usb3="00000000" w:csb0="0000019F" w:csb1="00000000"/>
  </w:font>
  <w:font w:name="Mangal">
    <w:panose1 w:val="02040503050203030202"/>
    <w:charset w:val="01"/>
    <w:family w:val="roman"/>
    <w:pitch w:val="variable"/>
    <w:sig w:usb0="0000A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G Times (WN)">
    <w:altName w:val="Times New Roman"/>
    <w:panose1 w:val="020B0604020202020204"/>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C6860" w14:textId="77777777" w:rsidR="000203B3" w:rsidRDefault="000203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4DDAC" w14:textId="32441BA2" w:rsidR="000203B3" w:rsidRDefault="000203B3">
    <w:pPr>
      <w:pStyle w:val="Footer"/>
    </w:pPr>
    <w:r>
      <w:rPr>
        <w:noProof/>
        <w:lang w:val="en-US" w:eastAsia="zh-CN"/>
      </w:rPr>
      <w:drawing>
        <wp:anchor distT="0" distB="0" distL="114935" distR="114935" simplePos="0" relativeHeight="251657728" behindDoc="1" locked="0" layoutInCell="1" allowOverlap="1" wp14:anchorId="428692F8" wp14:editId="705EB5AD">
          <wp:simplePos x="0" y="0"/>
          <wp:positionH relativeFrom="column">
            <wp:posOffset>-239395</wp:posOffset>
          </wp:positionH>
          <wp:positionV relativeFrom="paragraph">
            <wp:posOffset>-297180</wp:posOffset>
          </wp:positionV>
          <wp:extent cx="5956935" cy="28003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l="16739" r="13945"/>
                  <a:stretch>
                    <a:fillRect/>
                  </a:stretch>
                </pic:blipFill>
                <pic:spPr bwMode="auto">
                  <a:xfrm>
                    <a:off x="0" y="0"/>
                    <a:ext cx="5956935" cy="28003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t xml:space="preserve">- </w:t>
    </w:r>
    <w:r>
      <w:fldChar w:fldCharType="begin"/>
    </w:r>
    <w:r>
      <w:instrText xml:space="preserve"> PAGE </w:instrText>
    </w:r>
    <w:r>
      <w:fldChar w:fldCharType="separate"/>
    </w:r>
    <w:r w:rsidR="00F7119D">
      <w:rPr>
        <w:noProof/>
      </w:rPr>
      <w:t>48</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820823" w14:textId="77777777" w:rsidR="000203B3" w:rsidRDefault="00020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9FD7DE" w14:textId="77777777" w:rsidR="00910BC3" w:rsidRDefault="00910BC3" w:rsidP="00BF35A5">
      <w:r>
        <w:separator/>
      </w:r>
    </w:p>
  </w:footnote>
  <w:footnote w:type="continuationSeparator" w:id="0">
    <w:p w14:paraId="1CB9B241" w14:textId="77777777" w:rsidR="00910BC3" w:rsidRDefault="00910BC3" w:rsidP="00BF3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EB6B36" w14:textId="77777777" w:rsidR="000203B3" w:rsidRDefault="000203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BDDD8" w14:textId="77777777" w:rsidR="000203B3" w:rsidRDefault="000203B3">
    <w:pPr>
      <w:pStyle w:val="Header"/>
      <w:rPr>
        <w:rFonts w:ascii="Arial" w:hAnsi="Arial" w:cs="Arial"/>
        <w:lang w:val="en-US"/>
      </w:rPr>
    </w:pPr>
    <w:r>
      <w:rPr>
        <w:rFonts w:ascii="Arial" w:hAnsi="Arial" w:cs="Arial"/>
      </w:rPr>
      <w:t>China CITIC Bank International</w:t>
    </w:r>
  </w:p>
  <w:p w14:paraId="5A1A697B" w14:textId="42332664" w:rsidR="000203B3" w:rsidRPr="00953BEC" w:rsidRDefault="000203B3" w:rsidP="00313C9F">
    <w:pPr>
      <w:pStyle w:val="Header"/>
      <w:pBdr>
        <w:bottom w:val="single" w:sz="6" w:space="1" w:color="auto"/>
      </w:pBdr>
      <w:rPr>
        <w:rFonts w:ascii="Arial" w:hAnsi="Arial" w:cs="Arial"/>
        <w:lang w:val="en-US"/>
      </w:rPr>
    </w:pPr>
    <w:r>
      <w:rPr>
        <w:rFonts w:ascii="Arial" w:hAnsi="Arial" w:cs="Arial"/>
        <w:lang w:val="en-US"/>
      </w:rPr>
      <w:t>BIB Upgrade for COB Users</w:t>
    </w:r>
    <w:r w:rsidRPr="00333312">
      <w:rPr>
        <w:rFonts w:ascii="Arial" w:hAnsi="Arial" w:cs="Arial"/>
        <w:lang w:val="en-US"/>
      </w:rPr>
      <w:t xml:space="preserve"> </w:t>
    </w:r>
    <w:r>
      <w:rPr>
        <w:rFonts w:ascii="Arial" w:hAnsi="Arial" w:cs="Arial"/>
        <w:lang w:val="en-US"/>
      </w:rPr>
      <w:t xml:space="preserve">– </w:t>
    </w:r>
    <w:r>
      <w:rPr>
        <w:rFonts w:ascii="Arial" w:hAnsi="Arial" w:cs="Arial"/>
      </w:rPr>
      <w:t>Functional Requirement Specification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92D3EA" w14:textId="77777777" w:rsidR="000203B3" w:rsidRDefault="000203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decimal"/>
      <w:pStyle w:val="Heading1"/>
      <w:lvlText w:val="%1"/>
      <w:lvlJc w:val="left"/>
      <w:pPr>
        <w:tabs>
          <w:tab w:val="num" w:pos="0"/>
        </w:tabs>
        <w:ind w:left="465" w:hanging="465"/>
      </w:pPr>
      <w:rPr>
        <w:rFonts w:hint="default"/>
      </w:rPr>
    </w:lvl>
    <w:lvl w:ilvl="1">
      <w:start w:val="1"/>
      <w:numFmt w:val="decimal"/>
      <w:pStyle w:val="Heading2"/>
      <w:lvlText w:val="%1.%2"/>
      <w:lvlJc w:val="left"/>
      <w:pPr>
        <w:tabs>
          <w:tab w:val="num" w:pos="0"/>
        </w:tabs>
        <w:ind w:left="720" w:hanging="720"/>
      </w:pPr>
      <w:rPr>
        <w:rFonts w:ascii="Symbol" w:hAnsi="Symbol" w:cs="Symbol" w:hint="default"/>
      </w:r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1080" w:hanging="1080"/>
      </w:pPr>
    </w:lvl>
    <w:lvl w:ilvl="4">
      <w:start w:val="1"/>
      <w:numFmt w:val="decimal"/>
      <w:pStyle w:val="Heading5"/>
      <w:lvlText w:val="%1.%2.%3.%4.%5"/>
      <w:lvlJc w:val="left"/>
      <w:pPr>
        <w:tabs>
          <w:tab w:val="num" w:pos="0"/>
        </w:tabs>
        <w:ind w:left="1080" w:hanging="1080"/>
      </w:pPr>
    </w:lvl>
    <w:lvl w:ilvl="5">
      <w:start w:val="1"/>
      <w:numFmt w:val="decimal"/>
      <w:pStyle w:val="Heading6"/>
      <w:lvlText w:val="%1.%2.%3.%4.%5.%6"/>
      <w:lvlJc w:val="left"/>
      <w:pPr>
        <w:tabs>
          <w:tab w:val="num" w:pos="0"/>
        </w:tabs>
        <w:ind w:left="1440" w:hanging="1440"/>
      </w:pPr>
    </w:lvl>
    <w:lvl w:ilvl="6">
      <w:start w:val="1"/>
      <w:numFmt w:val="decimal"/>
      <w:pStyle w:val="Heading7"/>
      <w:lvlText w:val="%1.%2.%3.%4.%5.%6.%7"/>
      <w:lvlJc w:val="left"/>
      <w:pPr>
        <w:tabs>
          <w:tab w:val="num" w:pos="0"/>
        </w:tabs>
        <w:ind w:left="1800" w:hanging="1800"/>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10"/>
      <w:lvlText w:val="%1"/>
      <w:lvlJc w:val="left"/>
      <w:pPr>
        <w:tabs>
          <w:tab w:val="num" w:pos="0"/>
        </w:tabs>
        <w:ind w:left="465" w:hanging="465"/>
      </w:pPr>
      <w:rPr>
        <w:rFonts w:ascii="Symbol" w:hAnsi="Symbol" w:cs="Symbol" w:hint="default"/>
        <w:shd w:val="clear" w:color="auto" w:fill="auto"/>
      </w:rPr>
    </w:lvl>
    <w:lvl w:ilvl="1">
      <w:start w:val="1"/>
      <w:numFmt w:val="decimal"/>
      <w:lvlText w:val="%1.%2"/>
      <w:lvlJc w:val="left"/>
      <w:pPr>
        <w:tabs>
          <w:tab w:val="num" w:pos="0"/>
        </w:tabs>
        <w:ind w:left="720" w:hanging="720"/>
      </w:pPr>
      <w:rPr>
        <w:rFonts w:ascii="Courier New" w:hAnsi="Courier New" w:cs="Courier New" w:hint="default"/>
      </w:rPr>
    </w:lvl>
    <w:lvl w:ilvl="2">
      <w:start w:val="1"/>
      <w:numFmt w:val="decimal"/>
      <w:lvlText w:val="%1.%2.%3"/>
      <w:lvlJc w:val="left"/>
      <w:pPr>
        <w:tabs>
          <w:tab w:val="num" w:pos="0"/>
        </w:tabs>
        <w:ind w:left="720" w:hanging="720"/>
      </w:pPr>
      <w:rPr>
        <w:rFonts w:ascii="Wingdings" w:hAnsi="Wingdings" w:cs="Wingdings" w:hint="default"/>
      </w:r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800" w:hanging="1800"/>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2"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hint="default"/>
        <w:shd w:val="clear" w:color="auto" w:fill="auto"/>
      </w:rPr>
    </w:lvl>
  </w:abstractNum>
  <w:abstractNum w:abstractNumId="3" w15:restartNumberingAfterBreak="0">
    <w:nsid w:val="00000004"/>
    <w:multiLevelType w:val="singleLevel"/>
    <w:tmpl w:val="00000004"/>
    <w:name w:val="WW8Num4"/>
    <w:lvl w:ilvl="0">
      <w:start w:val="1"/>
      <w:numFmt w:val="bullet"/>
      <w:lvlText w:val=""/>
      <w:lvlJc w:val="left"/>
      <w:pPr>
        <w:tabs>
          <w:tab w:val="num" w:pos="0"/>
        </w:tabs>
        <w:ind w:left="720" w:hanging="360"/>
      </w:pPr>
      <w:rPr>
        <w:rFonts w:ascii="Symbol" w:hAnsi="Symbol" w:hint="default"/>
      </w:rPr>
    </w:lvl>
  </w:abstractNum>
  <w:abstractNum w:abstractNumId="4" w15:restartNumberingAfterBreak="0">
    <w:nsid w:val="00000006"/>
    <w:multiLevelType w:val="singleLevel"/>
    <w:tmpl w:val="00000006"/>
    <w:name w:val="WW8Num6"/>
    <w:lvl w:ilvl="0">
      <w:start w:val="1"/>
      <w:numFmt w:val="bullet"/>
      <w:lvlText w:val=""/>
      <w:lvlJc w:val="left"/>
      <w:pPr>
        <w:tabs>
          <w:tab w:val="num" w:pos="0"/>
        </w:tabs>
        <w:ind w:left="720" w:hanging="360"/>
      </w:pPr>
      <w:rPr>
        <w:rFonts w:ascii="Symbol" w:hAnsi="Symbol" w:cs="Symbol" w:hint="default"/>
      </w:rPr>
    </w:lvl>
  </w:abstractNum>
  <w:abstractNum w:abstractNumId="5" w15:restartNumberingAfterBreak="0">
    <w:nsid w:val="00000008"/>
    <w:multiLevelType w:val="multilevel"/>
    <w:tmpl w:val="00000008"/>
    <w:name w:val="WW8Num8"/>
    <w:lvl w:ilvl="0">
      <w:start w:val="1"/>
      <w:numFmt w:val="bullet"/>
      <w:lvlText w:val=""/>
      <w:lvlJc w:val="left"/>
      <w:pPr>
        <w:tabs>
          <w:tab w:val="num" w:pos="360"/>
        </w:tabs>
        <w:ind w:left="1080" w:hanging="360"/>
      </w:pPr>
      <w:rPr>
        <w:rFonts w:ascii="Symbol" w:hAnsi="Symbol" w:cs="Times New Roman" w:hint="default"/>
        <w:bCs/>
        <w:sz w:val="22"/>
        <w:szCs w:val="22"/>
        <w:shd w:val="clear" w:color="auto" w:fill="FFFF00"/>
      </w:rPr>
    </w:lvl>
    <w:lvl w:ilvl="1">
      <w:start w:val="1"/>
      <w:numFmt w:val="bullet"/>
      <w:lvlText w:val="o"/>
      <w:lvlJc w:val="left"/>
      <w:pPr>
        <w:tabs>
          <w:tab w:val="num" w:pos="360"/>
        </w:tabs>
        <w:ind w:left="1800" w:hanging="360"/>
      </w:pPr>
      <w:rPr>
        <w:rFonts w:ascii="Courier New" w:hAnsi="Courier New" w:cs="Symbol" w:hint="default"/>
      </w:rPr>
    </w:lvl>
    <w:lvl w:ilvl="2">
      <w:start w:val="1"/>
      <w:numFmt w:val="bullet"/>
      <w:lvlText w:val=""/>
      <w:lvlJc w:val="left"/>
      <w:pPr>
        <w:tabs>
          <w:tab w:val="num" w:pos="360"/>
        </w:tabs>
        <w:ind w:left="2520" w:hanging="360"/>
      </w:pPr>
      <w:rPr>
        <w:rFonts w:ascii="Wingdings" w:hAnsi="Wingdings"/>
      </w:rPr>
    </w:lvl>
    <w:lvl w:ilvl="3">
      <w:start w:val="1"/>
      <w:numFmt w:val="bullet"/>
      <w:lvlText w:val=""/>
      <w:lvlJc w:val="left"/>
      <w:pPr>
        <w:tabs>
          <w:tab w:val="num" w:pos="360"/>
        </w:tabs>
        <w:ind w:left="3240" w:hanging="360"/>
      </w:pPr>
      <w:rPr>
        <w:rFonts w:ascii="Symbol" w:hAnsi="Symbol" w:cs="Times New Roman" w:hint="default"/>
        <w:bCs/>
        <w:sz w:val="22"/>
        <w:szCs w:val="22"/>
        <w:shd w:val="clear" w:color="auto" w:fill="FFFF00"/>
      </w:rPr>
    </w:lvl>
    <w:lvl w:ilvl="4">
      <w:start w:val="1"/>
      <w:numFmt w:val="bullet"/>
      <w:lvlText w:val="o"/>
      <w:lvlJc w:val="left"/>
      <w:pPr>
        <w:tabs>
          <w:tab w:val="num" w:pos="360"/>
        </w:tabs>
        <w:ind w:left="3960" w:hanging="360"/>
      </w:pPr>
      <w:rPr>
        <w:rFonts w:ascii="Courier New" w:hAnsi="Courier New" w:cs="Symbol" w:hint="default"/>
      </w:rPr>
    </w:lvl>
    <w:lvl w:ilvl="5">
      <w:start w:val="1"/>
      <w:numFmt w:val="bullet"/>
      <w:lvlText w:val=""/>
      <w:lvlJc w:val="left"/>
      <w:pPr>
        <w:tabs>
          <w:tab w:val="num" w:pos="360"/>
        </w:tabs>
        <w:ind w:left="4680" w:hanging="360"/>
      </w:pPr>
      <w:rPr>
        <w:rFonts w:ascii="Wingdings" w:hAnsi="Wingdings"/>
      </w:rPr>
    </w:lvl>
    <w:lvl w:ilvl="6">
      <w:start w:val="1"/>
      <w:numFmt w:val="bullet"/>
      <w:lvlText w:val=""/>
      <w:lvlJc w:val="left"/>
      <w:pPr>
        <w:tabs>
          <w:tab w:val="num" w:pos="360"/>
        </w:tabs>
        <w:ind w:left="5400" w:hanging="360"/>
      </w:pPr>
      <w:rPr>
        <w:rFonts w:ascii="Symbol" w:hAnsi="Symbol" w:cs="Times New Roman" w:hint="default"/>
        <w:bCs/>
        <w:sz w:val="22"/>
        <w:szCs w:val="22"/>
        <w:shd w:val="clear" w:color="auto" w:fill="FFFF00"/>
      </w:rPr>
    </w:lvl>
    <w:lvl w:ilvl="7">
      <w:start w:val="1"/>
      <w:numFmt w:val="bullet"/>
      <w:lvlText w:val="o"/>
      <w:lvlJc w:val="left"/>
      <w:pPr>
        <w:tabs>
          <w:tab w:val="num" w:pos="360"/>
        </w:tabs>
        <w:ind w:left="6120" w:hanging="360"/>
      </w:pPr>
      <w:rPr>
        <w:rFonts w:ascii="Courier New" w:hAnsi="Courier New" w:cs="Symbol" w:hint="default"/>
      </w:rPr>
    </w:lvl>
    <w:lvl w:ilvl="8">
      <w:start w:val="1"/>
      <w:numFmt w:val="bullet"/>
      <w:lvlText w:val=""/>
      <w:lvlJc w:val="left"/>
      <w:pPr>
        <w:tabs>
          <w:tab w:val="num" w:pos="360"/>
        </w:tabs>
        <w:ind w:left="6840" w:hanging="360"/>
      </w:pPr>
      <w:rPr>
        <w:rFonts w:ascii="Wingdings" w:hAnsi="Wingdings"/>
      </w:rPr>
    </w:lvl>
  </w:abstractNum>
  <w:abstractNum w:abstractNumId="6" w15:restartNumberingAfterBreak="0">
    <w:nsid w:val="00000009"/>
    <w:multiLevelType w:val="singleLevel"/>
    <w:tmpl w:val="00000009"/>
    <w:name w:val="WW8Num9"/>
    <w:lvl w:ilvl="0">
      <w:start w:val="1"/>
      <w:numFmt w:val="bullet"/>
      <w:lvlText w:val=""/>
      <w:lvlJc w:val="left"/>
      <w:pPr>
        <w:tabs>
          <w:tab w:val="num" w:pos="0"/>
        </w:tabs>
        <w:ind w:left="720" w:hanging="360"/>
      </w:pPr>
      <w:rPr>
        <w:rFonts w:ascii="Symbol" w:hAnsi="Symbol" w:cs="Symbol" w:hint="default"/>
      </w:rPr>
    </w:lvl>
  </w:abstractNum>
  <w:abstractNum w:abstractNumId="7" w15:restartNumberingAfterBreak="0">
    <w:nsid w:val="0000000A"/>
    <w:multiLevelType w:val="multilevel"/>
    <w:tmpl w:val="0000000A"/>
    <w:name w:val="WW8Num1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15:restartNumberingAfterBreak="0">
    <w:nsid w:val="0000000B"/>
    <w:multiLevelType w:val="multilevel"/>
    <w:tmpl w:val="0000000B"/>
    <w:name w:val="WW8Num11"/>
    <w:lvl w:ilvl="0">
      <w:start w:val="1"/>
      <w:numFmt w:val="decimal"/>
      <w:lvlText w:val="%1."/>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Courier New" w:hint="default"/>
      </w:rPr>
    </w:lvl>
    <w:lvl w:ilvl="2">
      <w:start w:val="1"/>
      <w:numFmt w:val="lowerRoman"/>
      <w:lvlText w:val="%3."/>
      <w:lvlJc w:val="right"/>
      <w:pPr>
        <w:tabs>
          <w:tab w:val="num" w:pos="0"/>
        </w:tabs>
        <w:ind w:left="2160" w:hanging="180"/>
      </w:pPr>
      <w:rPr>
        <w:rFonts w:ascii="Wingdings" w:hAnsi="Wingdings" w:cs="Wingdings"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0000000C"/>
    <w:multiLevelType w:val="multilevel"/>
    <w:tmpl w:val="0000000C"/>
    <w:name w:val="WW8Num12"/>
    <w:lvl w:ilvl="0">
      <w:start w:val="1"/>
      <w:numFmt w:val="decimal"/>
      <w:lvlText w:val="%1."/>
      <w:lvlJc w:val="left"/>
      <w:pPr>
        <w:tabs>
          <w:tab w:val="num" w:pos="720"/>
        </w:tabs>
        <w:ind w:left="720" w:hanging="360"/>
      </w:pPr>
      <w:rPr>
        <w:rFonts w:hint="default"/>
        <w:lang w:val="en-US"/>
      </w:rPr>
    </w:lvl>
    <w:lvl w:ilvl="1">
      <w:start w:val="1"/>
      <w:numFmt w:val="decimal"/>
      <w:lvlText w:val="%2."/>
      <w:lvlJc w:val="left"/>
      <w:pPr>
        <w:tabs>
          <w:tab w:val="num" w:pos="1080"/>
        </w:tabs>
        <w:ind w:left="1080" w:hanging="360"/>
      </w:pPr>
      <w:rPr>
        <w:rFonts w:ascii="Symbol" w:hAnsi="Symbol" w:cs="Symbol" w:hint="default"/>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15:restartNumberingAfterBreak="0">
    <w:nsid w:val="0000000D"/>
    <w:multiLevelType w:val="multilevel"/>
    <w:tmpl w:val="0000000D"/>
    <w:name w:val="WW8Num13"/>
    <w:lvl w:ilvl="0">
      <w:start w:val="1"/>
      <w:numFmt w:val="bullet"/>
      <w:lvlText w:val=""/>
      <w:lvlJc w:val="left"/>
      <w:pPr>
        <w:tabs>
          <w:tab w:val="num" w:pos="1147"/>
        </w:tabs>
        <w:ind w:left="1147" w:hanging="360"/>
      </w:pPr>
      <w:rPr>
        <w:rFonts w:ascii="Symbol" w:hAnsi="Symbol" w:cs="Symbol" w:hint="default"/>
        <w:shd w:val="clear" w:color="auto" w:fill="FFFF00"/>
      </w:rPr>
    </w:lvl>
    <w:lvl w:ilvl="1">
      <w:start w:val="1"/>
      <w:numFmt w:val="bullet"/>
      <w:lvlText w:val="◦"/>
      <w:lvlJc w:val="left"/>
      <w:pPr>
        <w:tabs>
          <w:tab w:val="num" w:pos="1507"/>
        </w:tabs>
        <w:ind w:left="1507" w:hanging="360"/>
      </w:pPr>
      <w:rPr>
        <w:rFonts w:ascii="OpenSymbol" w:hAnsi="OpenSymbol" w:cs="Courier New" w:hint="default"/>
      </w:rPr>
    </w:lvl>
    <w:lvl w:ilvl="2">
      <w:start w:val="1"/>
      <w:numFmt w:val="bullet"/>
      <w:lvlText w:val="▪"/>
      <w:lvlJc w:val="left"/>
      <w:pPr>
        <w:tabs>
          <w:tab w:val="num" w:pos="1867"/>
        </w:tabs>
        <w:ind w:left="1867" w:hanging="360"/>
      </w:pPr>
      <w:rPr>
        <w:rFonts w:ascii="OpenSymbol" w:hAnsi="OpenSymbol" w:cs="Courier New" w:hint="default"/>
      </w:rPr>
    </w:lvl>
    <w:lvl w:ilvl="3">
      <w:start w:val="1"/>
      <w:numFmt w:val="bullet"/>
      <w:lvlText w:val=""/>
      <w:lvlJc w:val="left"/>
      <w:pPr>
        <w:tabs>
          <w:tab w:val="num" w:pos="2227"/>
        </w:tabs>
        <w:ind w:left="2227" w:hanging="360"/>
      </w:pPr>
      <w:rPr>
        <w:rFonts w:ascii="Symbol" w:hAnsi="Symbol" w:cs="Symbol" w:hint="default"/>
        <w:shd w:val="clear" w:color="auto" w:fill="FFFF00"/>
      </w:rPr>
    </w:lvl>
    <w:lvl w:ilvl="4">
      <w:start w:val="1"/>
      <w:numFmt w:val="bullet"/>
      <w:lvlText w:val="◦"/>
      <w:lvlJc w:val="left"/>
      <w:pPr>
        <w:tabs>
          <w:tab w:val="num" w:pos="2587"/>
        </w:tabs>
        <w:ind w:left="2587" w:hanging="360"/>
      </w:pPr>
      <w:rPr>
        <w:rFonts w:ascii="OpenSymbol" w:hAnsi="OpenSymbol" w:cs="Courier New" w:hint="default"/>
      </w:rPr>
    </w:lvl>
    <w:lvl w:ilvl="5">
      <w:start w:val="1"/>
      <w:numFmt w:val="bullet"/>
      <w:lvlText w:val="▪"/>
      <w:lvlJc w:val="left"/>
      <w:pPr>
        <w:tabs>
          <w:tab w:val="num" w:pos="2947"/>
        </w:tabs>
        <w:ind w:left="2947" w:hanging="360"/>
      </w:pPr>
      <w:rPr>
        <w:rFonts w:ascii="OpenSymbol" w:hAnsi="OpenSymbol" w:cs="Courier New" w:hint="default"/>
      </w:rPr>
    </w:lvl>
    <w:lvl w:ilvl="6">
      <w:start w:val="1"/>
      <w:numFmt w:val="bullet"/>
      <w:lvlText w:val=""/>
      <w:lvlJc w:val="left"/>
      <w:pPr>
        <w:tabs>
          <w:tab w:val="num" w:pos="3307"/>
        </w:tabs>
        <w:ind w:left="3307" w:hanging="360"/>
      </w:pPr>
      <w:rPr>
        <w:rFonts w:ascii="Symbol" w:hAnsi="Symbol" w:cs="Symbol" w:hint="default"/>
        <w:shd w:val="clear" w:color="auto" w:fill="FFFF00"/>
      </w:rPr>
    </w:lvl>
    <w:lvl w:ilvl="7">
      <w:start w:val="1"/>
      <w:numFmt w:val="bullet"/>
      <w:lvlText w:val="◦"/>
      <w:lvlJc w:val="left"/>
      <w:pPr>
        <w:tabs>
          <w:tab w:val="num" w:pos="3667"/>
        </w:tabs>
        <w:ind w:left="3667" w:hanging="360"/>
      </w:pPr>
      <w:rPr>
        <w:rFonts w:ascii="OpenSymbol" w:hAnsi="OpenSymbol" w:cs="Courier New" w:hint="default"/>
      </w:rPr>
    </w:lvl>
    <w:lvl w:ilvl="8">
      <w:start w:val="1"/>
      <w:numFmt w:val="bullet"/>
      <w:lvlText w:val="▪"/>
      <w:lvlJc w:val="left"/>
      <w:pPr>
        <w:tabs>
          <w:tab w:val="num" w:pos="4027"/>
        </w:tabs>
        <w:ind w:left="4027" w:hanging="360"/>
      </w:pPr>
      <w:rPr>
        <w:rFonts w:ascii="OpenSymbol" w:hAnsi="OpenSymbol" w:cs="Courier New" w:hint="default"/>
      </w:rPr>
    </w:lvl>
  </w:abstractNum>
  <w:abstractNum w:abstractNumId="11" w15:restartNumberingAfterBreak="0">
    <w:nsid w:val="0000000E"/>
    <w:multiLevelType w:val="multilevel"/>
    <w:tmpl w:val="E874554A"/>
    <w:name w:val="WW8Num14"/>
    <w:lvl w:ilvl="0">
      <w:start w:val="1"/>
      <w:numFmt w:val="decimal"/>
      <w:lvlText w:val="%1."/>
      <w:lvlJc w:val="left"/>
      <w:pPr>
        <w:tabs>
          <w:tab w:val="num" w:pos="0"/>
        </w:tabs>
        <w:ind w:left="720" w:hanging="360"/>
      </w:pPr>
      <w:rPr>
        <w:rFonts w:hint="default"/>
        <w:strike w:val="0"/>
      </w:rPr>
    </w:lvl>
    <w:lvl w:ilvl="1">
      <w:start w:val="1"/>
      <w:numFmt w:val="decimal"/>
      <w:lvlText w:val="%2."/>
      <w:lvlJc w:val="left"/>
      <w:pPr>
        <w:tabs>
          <w:tab w:val="num" w:pos="1080"/>
        </w:tabs>
        <w:ind w:left="1080" w:hanging="360"/>
      </w:pPr>
      <w:rPr>
        <w:rFonts w:ascii="Courier New" w:hAnsi="Courier New" w:cs="Courier New" w:hint="default"/>
      </w:rPr>
    </w:lvl>
    <w:lvl w:ilvl="2">
      <w:start w:val="1"/>
      <w:numFmt w:val="bullet"/>
      <w:lvlText w:val=""/>
      <w:lvlJc w:val="left"/>
      <w:pPr>
        <w:tabs>
          <w:tab w:val="num" w:pos="1440"/>
        </w:tabs>
        <w:ind w:left="1440" w:hanging="360"/>
      </w:pPr>
      <w:rPr>
        <w:rFonts w:ascii="Symbol" w:hAnsi="Symbol"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15:restartNumberingAfterBreak="0">
    <w:nsid w:val="0000000F"/>
    <w:multiLevelType w:val="multilevel"/>
    <w:tmpl w:val="0000000F"/>
    <w:name w:val="WW8Num15"/>
    <w:lvl w:ilvl="0">
      <w:start w:val="1"/>
      <w:numFmt w:val="decimal"/>
      <w:lvlText w:val="%1."/>
      <w:lvlJc w:val="left"/>
      <w:pPr>
        <w:tabs>
          <w:tab w:val="num" w:pos="0"/>
        </w:tabs>
        <w:ind w:left="720" w:hanging="360"/>
      </w:pPr>
      <w:rPr>
        <w:rFonts w:hint="default"/>
      </w:rPr>
    </w:lvl>
    <w:lvl w:ilvl="1">
      <w:start w:val="1"/>
      <w:numFmt w:val="decimal"/>
      <w:lvlText w:val="%2."/>
      <w:lvlJc w:val="left"/>
      <w:pPr>
        <w:tabs>
          <w:tab w:val="num" w:pos="1080"/>
        </w:tabs>
        <w:ind w:left="1080" w:hanging="360"/>
      </w:pPr>
      <w:rPr>
        <w:rFonts w:ascii="Courier New" w:hAnsi="Courier New" w:cs="Symbol" w:hint="default"/>
      </w:rPr>
    </w:lvl>
    <w:lvl w:ilvl="2">
      <w:start w:val="1"/>
      <w:numFmt w:val="decimal"/>
      <w:lvlText w:val="%3."/>
      <w:lvlJc w:val="left"/>
      <w:pPr>
        <w:tabs>
          <w:tab w:val="num" w:pos="1440"/>
        </w:tabs>
        <w:ind w:left="1440" w:hanging="360"/>
      </w:pPr>
      <w:rPr>
        <w:rFonts w:ascii="Wingdings" w:hAnsi="Wingdings" w:cs="Wingdings"/>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00000010"/>
    <w:multiLevelType w:val="multilevel"/>
    <w:tmpl w:val="00000010"/>
    <w:name w:val="WW8Num16"/>
    <w:lvl w:ilvl="0">
      <w:start w:val="1"/>
      <w:numFmt w:val="decimal"/>
      <w:lvlText w:val="%1."/>
      <w:lvlJc w:val="left"/>
      <w:pPr>
        <w:tabs>
          <w:tab w:val="num" w:pos="0"/>
        </w:tabs>
        <w:ind w:left="720" w:hanging="360"/>
      </w:pPr>
      <w:rPr>
        <w:rFonts w:cs="Times New Roman" w:hint="default"/>
        <w:bCs/>
        <w:sz w:val="26"/>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00000011"/>
    <w:multiLevelType w:val="multilevel"/>
    <w:tmpl w:val="00000011"/>
    <w:name w:val="WW8Num17"/>
    <w:lvl w:ilvl="0">
      <w:start w:val="1"/>
      <w:numFmt w:val="decimal"/>
      <w:lvlText w:val="%1."/>
      <w:lvlJc w:val="left"/>
      <w:pPr>
        <w:tabs>
          <w:tab w:val="num" w:pos="0"/>
        </w:tabs>
        <w:ind w:left="720" w:hanging="360"/>
      </w:pPr>
      <w:rPr>
        <w:rFonts w:ascii="Arial" w:eastAsia="PMingLiU" w:hAnsi="Arial" w:cs="Arial" w:hint="default"/>
      </w:rPr>
    </w:lvl>
    <w:lvl w:ilvl="1">
      <w:start w:val="1"/>
      <w:numFmt w:val="decimal"/>
      <w:lvlText w:val="%2."/>
      <w:lvlJc w:val="left"/>
      <w:pPr>
        <w:tabs>
          <w:tab w:val="num" w:pos="1080"/>
        </w:tabs>
        <w:ind w:left="1080" w:hanging="360"/>
      </w:pPr>
      <w:rPr>
        <w:rFonts w:ascii="Courier New" w:hAnsi="Courier New" w:cs="Courier New" w:hint="default"/>
      </w:rPr>
    </w:lvl>
    <w:lvl w:ilvl="2">
      <w:start w:val="1"/>
      <w:numFmt w:val="decimal"/>
      <w:lvlText w:val="%3."/>
      <w:lvlJc w:val="left"/>
      <w:pPr>
        <w:tabs>
          <w:tab w:val="num" w:pos="1440"/>
        </w:tabs>
        <w:ind w:left="1440" w:hanging="360"/>
      </w:pPr>
      <w:rPr>
        <w:rFonts w:ascii="Wingdings" w:hAnsi="Wingdings" w:cs="Wingdings" w:hint="default"/>
      </w:rPr>
    </w:lvl>
    <w:lvl w:ilvl="3">
      <w:start w:val="1"/>
      <w:numFmt w:val="decimal"/>
      <w:lvlText w:val="%4."/>
      <w:lvlJc w:val="left"/>
      <w:pPr>
        <w:tabs>
          <w:tab w:val="num" w:pos="1800"/>
        </w:tabs>
        <w:ind w:left="1800" w:hanging="360"/>
      </w:pPr>
      <w:rPr>
        <w:rFonts w:ascii="Symbol" w:hAnsi="Symbol" w:cs="Symbol" w:hint="default"/>
      </w:r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12"/>
    <w:multiLevelType w:val="multilevel"/>
    <w:tmpl w:val="69F455DC"/>
    <w:name w:val="WW8Num18"/>
    <w:lvl w:ilvl="0">
      <w:start w:val="1"/>
      <w:numFmt w:val="decimal"/>
      <w:lvlText w:val="%1."/>
      <w:lvlJc w:val="left"/>
      <w:pPr>
        <w:tabs>
          <w:tab w:val="num" w:pos="0"/>
        </w:tabs>
        <w:ind w:left="720" w:hanging="360"/>
      </w:pPr>
      <w:rPr>
        <w:rFonts w:cs="Symbol" w:hint="default"/>
        <w:sz w:val="22"/>
        <w:szCs w:val="22"/>
        <w:shd w:val="clear" w:color="auto" w:fill="FFFF00"/>
      </w:rPr>
    </w:lvl>
    <w:lvl w:ilvl="1">
      <w:start w:val="1"/>
      <w:numFmt w:val="bullet"/>
      <w:lvlText w:val=""/>
      <w:lvlJc w:val="left"/>
      <w:pPr>
        <w:tabs>
          <w:tab w:val="num" w:pos="0"/>
        </w:tabs>
        <w:ind w:left="1440" w:hanging="360"/>
      </w:pPr>
      <w:rPr>
        <w:rFonts w:ascii="Symbol" w:hAnsi="Symbol" w:cs="Courier New" w:hint="default"/>
      </w:rPr>
    </w:lvl>
    <w:lvl w:ilvl="2">
      <w:start w:val="1"/>
      <w:numFmt w:val="lowerRoman"/>
      <w:lvlText w:val="%3."/>
      <w:lvlJc w:val="right"/>
      <w:pPr>
        <w:tabs>
          <w:tab w:val="num" w:pos="0"/>
        </w:tabs>
        <w:ind w:left="2160" w:hanging="180"/>
      </w:pPr>
      <w:rPr>
        <w:rFonts w:ascii="Wingdings" w:hAnsi="Wingdings" w:cs="Wingdings"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00000013"/>
    <w:multiLevelType w:val="multilevel"/>
    <w:tmpl w:val="00000013"/>
    <w:name w:val="WW8Num19"/>
    <w:lvl w:ilvl="0">
      <w:start w:val="1"/>
      <w:numFmt w:val="decimal"/>
      <w:lvlText w:val="%1."/>
      <w:lvlJc w:val="left"/>
      <w:pPr>
        <w:tabs>
          <w:tab w:val="num" w:pos="0"/>
        </w:tabs>
        <w:ind w:left="720" w:hanging="360"/>
      </w:pPr>
      <w:rPr>
        <w:rFonts w:ascii="Symbol" w:hAnsi="Symbol" w:cs="Symbol" w:hint="default"/>
        <w:shd w:val="clear" w:color="auto" w:fill="FFFF00"/>
      </w:rPr>
    </w:lvl>
    <w:lvl w:ilvl="1">
      <w:start w:val="1"/>
      <w:numFmt w:val="bullet"/>
      <w:lvlText w:val=""/>
      <w:lvlJc w:val="left"/>
      <w:pPr>
        <w:tabs>
          <w:tab w:val="num" w:pos="0"/>
        </w:tabs>
        <w:ind w:left="1440" w:hanging="360"/>
      </w:pPr>
      <w:rPr>
        <w:rFonts w:ascii="Symbol" w:hAnsi="Symbol" w:cs="Courier New" w:hint="default"/>
      </w:rPr>
    </w:lvl>
    <w:lvl w:ilvl="2">
      <w:start w:val="1"/>
      <w:numFmt w:val="lowerRoman"/>
      <w:lvlText w:val="%3."/>
      <w:lvlJc w:val="right"/>
      <w:pPr>
        <w:tabs>
          <w:tab w:val="num" w:pos="0"/>
        </w:tabs>
        <w:ind w:left="2160" w:hanging="180"/>
      </w:pPr>
      <w:rPr>
        <w:rFonts w:ascii="Wingdings" w:hAnsi="Wingdings" w:cs="Wingdings" w:hint="default"/>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00000014"/>
    <w:multiLevelType w:val="multilevel"/>
    <w:tmpl w:val="00000014"/>
    <w:name w:val="WW8Num20"/>
    <w:lvl w:ilvl="0">
      <w:start w:val="1"/>
      <w:numFmt w:val="decimal"/>
      <w:lvlText w:val="%1."/>
      <w:lvlJc w:val="left"/>
      <w:pPr>
        <w:tabs>
          <w:tab w:val="num" w:pos="0"/>
        </w:tabs>
        <w:ind w:left="720" w:hanging="360"/>
      </w:pPr>
      <w:rPr>
        <w:rFonts w:cs="Times New Roman" w:hint="default"/>
        <w:bCs/>
        <w:sz w:val="22"/>
        <w:szCs w:val="22"/>
      </w:rPr>
    </w:lvl>
    <w:lvl w:ilvl="1">
      <w:start w:val="1"/>
      <w:numFmt w:val="bullet"/>
      <w:lvlText w:val=""/>
      <w:lvlJc w:val="left"/>
      <w:pPr>
        <w:tabs>
          <w:tab w:val="num" w:pos="0"/>
        </w:tabs>
        <w:ind w:left="1440" w:hanging="360"/>
      </w:pPr>
      <w:rPr>
        <w:rFonts w:ascii="Symbol" w:hAnsi="Symbol" w:cs="Symbol" w:hint="default"/>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15:restartNumberingAfterBreak="0">
    <w:nsid w:val="00000015"/>
    <w:multiLevelType w:val="multilevel"/>
    <w:tmpl w:val="00000015"/>
    <w:name w:val="WW8Num21"/>
    <w:lvl w:ilvl="0">
      <w:start w:val="1"/>
      <w:numFmt w:val="decimal"/>
      <w:lvlText w:val="%1."/>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rPr>
        <w:rFonts w:ascii="Courier New" w:hAnsi="Courier New" w:cs="Courier New" w:hint="default"/>
      </w:rPr>
    </w:lvl>
    <w:lvl w:ilvl="2">
      <w:start w:val="1"/>
      <w:numFmt w:val="decimal"/>
      <w:lvlText w:val="%3."/>
      <w:lvlJc w:val="left"/>
      <w:pPr>
        <w:tabs>
          <w:tab w:val="num" w:pos="1440"/>
        </w:tabs>
        <w:ind w:left="1440" w:hanging="360"/>
      </w:pPr>
      <w:rPr>
        <w:rFonts w:ascii="Wingdings" w:hAnsi="Wingdings" w:cs="Wingdings"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6"/>
    <w:multiLevelType w:val="multilevel"/>
    <w:tmpl w:val="00000016"/>
    <w:name w:val="WW8Num22"/>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Courier New" w:hint="default"/>
      </w:rPr>
    </w:lvl>
    <w:lvl w:ilvl="2">
      <w:start w:val="1"/>
      <w:numFmt w:val="bullet"/>
      <w:lvlText w:val="▪"/>
      <w:lvlJc w:val="left"/>
      <w:pPr>
        <w:tabs>
          <w:tab w:val="num" w:pos="1800"/>
        </w:tabs>
        <w:ind w:left="1800" w:hanging="360"/>
      </w:pPr>
      <w:rPr>
        <w:rFonts w:ascii="OpenSymbol" w:hAnsi="OpenSymbol" w:cs="Courier New"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Courier New" w:hint="default"/>
      </w:rPr>
    </w:lvl>
    <w:lvl w:ilvl="5">
      <w:start w:val="1"/>
      <w:numFmt w:val="bullet"/>
      <w:lvlText w:val="▪"/>
      <w:lvlJc w:val="left"/>
      <w:pPr>
        <w:tabs>
          <w:tab w:val="num" w:pos="2880"/>
        </w:tabs>
        <w:ind w:left="2880" w:hanging="360"/>
      </w:pPr>
      <w:rPr>
        <w:rFonts w:ascii="OpenSymbol" w:hAnsi="OpenSymbol" w:cs="Courier New"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Courier New" w:hint="default"/>
      </w:rPr>
    </w:lvl>
    <w:lvl w:ilvl="8">
      <w:start w:val="1"/>
      <w:numFmt w:val="bullet"/>
      <w:lvlText w:val="▪"/>
      <w:lvlJc w:val="left"/>
      <w:pPr>
        <w:tabs>
          <w:tab w:val="num" w:pos="3960"/>
        </w:tabs>
        <w:ind w:left="3960" w:hanging="360"/>
      </w:pPr>
      <w:rPr>
        <w:rFonts w:ascii="OpenSymbol" w:hAnsi="OpenSymbol" w:cs="Courier New" w:hint="default"/>
      </w:rPr>
    </w:lvl>
  </w:abstractNum>
  <w:abstractNum w:abstractNumId="20" w15:restartNumberingAfterBreak="0">
    <w:nsid w:val="00000017"/>
    <w:multiLevelType w:val="multilevel"/>
    <w:tmpl w:val="00000017"/>
    <w:name w:val="WW8Num23"/>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440"/>
        </w:tabs>
        <w:ind w:left="1440" w:hanging="360"/>
      </w:pPr>
      <w:rPr>
        <w:rFonts w:ascii="OpenSymbol" w:hAnsi="OpenSymbol" w:cs="Symbol" w:hint="default"/>
      </w:rPr>
    </w:lvl>
    <w:lvl w:ilvl="2">
      <w:start w:val="1"/>
      <w:numFmt w:val="bullet"/>
      <w:lvlText w:val="▪"/>
      <w:lvlJc w:val="left"/>
      <w:pPr>
        <w:tabs>
          <w:tab w:val="num" w:pos="1800"/>
        </w:tabs>
        <w:ind w:left="1800" w:hanging="360"/>
      </w:pPr>
      <w:rPr>
        <w:rFonts w:ascii="OpenSymbol" w:hAnsi="OpenSymbol" w:cs="Symbol"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
      <w:lvlJc w:val="left"/>
      <w:pPr>
        <w:tabs>
          <w:tab w:val="num" w:pos="2520"/>
        </w:tabs>
        <w:ind w:left="2520" w:hanging="360"/>
      </w:pPr>
      <w:rPr>
        <w:rFonts w:ascii="OpenSymbol" w:hAnsi="OpenSymbol" w:cs="Symbol" w:hint="default"/>
      </w:rPr>
    </w:lvl>
    <w:lvl w:ilvl="5">
      <w:start w:val="1"/>
      <w:numFmt w:val="bullet"/>
      <w:lvlText w:val="▪"/>
      <w:lvlJc w:val="left"/>
      <w:pPr>
        <w:tabs>
          <w:tab w:val="num" w:pos="2880"/>
        </w:tabs>
        <w:ind w:left="2880" w:hanging="360"/>
      </w:pPr>
      <w:rPr>
        <w:rFonts w:ascii="OpenSymbol" w:hAnsi="OpenSymbol" w:cs="Symbol" w:hint="default"/>
      </w:rPr>
    </w:lvl>
    <w:lvl w:ilvl="6">
      <w:start w:val="1"/>
      <w:numFmt w:val="bullet"/>
      <w:lvlText w:val=""/>
      <w:lvlJc w:val="left"/>
      <w:pPr>
        <w:tabs>
          <w:tab w:val="num" w:pos="3240"/>
        </w:tabs>
        <w:ind w:left="3240" w:hanging="360"/>
      </w:pPr>
      <w:rPr>
        <w:rFonts w:ascii="Symbol" w:hAnsi="Symbol" w:hint="default"/>
      </w:rPr>
    </w:lvl>
    <w:lvl w:ilvl="7">
      <w:start w:val="1"/>
      <w:numFmt w:val="bullet"/>
      <w:lvlText w:val="◦"/>
      <w:lvlJc w:val="left"/>
      <w:pPr>
        <w:tabs>
          <w:tab w:val="num" w:pos="3600"/>
        </w:tabs>
        <w:ind w:left="3600" w:hanging="360"/>
      </w:pPr>
      <w:rPr>
        <w:rFonts w:ascii="OpenSymbol" w:hAnsi="OpenSymbol" w:cs="Symbol" w:hint="default"/>
      </w:rPr>
    </w:lvl>
    <w:lvl w:ilvl="8">
      <w:start w:val="1"/>
      <w:numFmt w:val="bullet"/>
      <w:lvlText w:val="▪"/>
      <w:lvlJc w:val="left"/>
      <w:pPr>
        <w:tabs>
          <w:tab w:val="num" w:pos="3960"/>
        </w:tabs>
        <w:ind w:left="3960" w:hanging="360"/>
      </w:pPr>
      <w:rPr>
        <w:rFonts w:ascii="OpenSymbol" w:hAnsi="OpenSymbol" w:cs="Symbol" w:hint="default"/>
      </w:rPr>
    </w:lvl>
  </w:abstractNum>
  <w:abstractNum w:abstractNumId="21" w15:restartNumberingAfterBreak="0">
    <w:nsid w:val="00000018"/>
    <w:multiLevelType w:val="multilevel"/>
    <w:tmpl w:val="00000018"/>
    <w:name w:val="WW8Num24"/>
    <w:lvl w:ilvl="0">
      <w:start w:val="1"/>
      <w:numFmt w:val="bullet"/>
      <w:lvlText w:val=""/>
      <w:lvlJc w:val="left"/>
      <w:pPr>
        <w:tabs>
          <w:tab w:val="num" w:pos="720"/>
        </w:tabs>
        <w:ind w:left="720" w:hanging="360"/>
      </w:pPr>
      <w:rPr>
        <w:rFonts w:ascii="Symbol" w:hAnsi="Symbol" w:cs="Times New Roman"/>
        <w:bCs/>
        <w:sz w:val="22"/>
        <w:szCs w:val="22"/>
        <w:shd w:val="clear" w:color="auto" w:fill="FFFF00"/>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cs="Times New Roman"/>
        <w:bCs/>
        <w:sz w:val="22"/>
        <w:szCs w:val="22"/>
        <w:shd w:val="clear" w:color="auto" w:fill="FFFF00"/>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cs="Times New Roman"/>
        <w:bCs/>
        <w:sz w:val="22"/>
        <w:szCs w:val="22"/>
        <w:shd w:val="clear" w:color="auto" w:fill="FFFF00"/>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2" w15:restartNumberingAfterBreak="0">
    <w:nsid w:val="00000019"/>
    <w:multiLevelType w:val="multilevel"/>
    <w:tmpl w:val="00000019"/>
    <w:name w:val="WW8Num25"/>
    <w:lvl w:ilvl="0">
      <w:start w:val="1"/>
      <w:numFmt w:val="bullet"/>
      <w:lvlText w:val=""/>
      <w:lvlJc w:val="left"/>
      <w:pPr>
        <w:tabs>
          <w:tab w:val="num" w:pos="720"/>
        </w:tabs>
        <w:ind w:left="720" w:hanging="360"/>
      </w:pPr>
      <w:rPr>
        <w:rFonts w:ascii="Symbol" w:hAnsi="Symbol" w:cs="Symbol"/>
        <w:b/>
        <w:bCs/>
        <w:sz w:val="32"/>
        <w:szCs w:val="32"/>
        <w:lang w:val="x-none" w:eastAsia="x-none" w:bidi="x-none"/>
      </w:rPr>
    </w:lvl>
    <w:lvl w:ilvl="1">
      <w:start w:val="1"/>
      <w:numFmt w:val="bullet"/>
      <w:lvlText w:val="◦"/>
      <w:lvlJc w:val="left"/>
      <w:pPr>
        <w:tabs>
          <w:tab w:val="num" w:pos="1080"/>
        </w:tabs>
        <w:ind w:left="1080" w:hanging="360"/>
      </w:pPr>
      <w:rPr>
        <w:rFonts w:ascii="OpenSymbol" w:hAnsi="OpenSymbol" w:cs="Symbol"/>
        <w:b/>
        <w:bCs/>
        <w:i/>
        <w:iCs/>
        <w:sz w:val="28"/>
        <w:szCs w:val="28"/>
        <w:lang w:val="x-none" w:eastAsia="x-none" w:bidi="x-none"/>
      </w:rPr>
    </w:lvl>
    <w:lvl w:ilvl="2">
      <w:start w:val="1"/>
      <w:numFmt w:val="bullet"/>
      <w:lvlText w:val="▪"/>
      <w:lvlJc w:val="left"/>
      <w:pPr>
        <w:tabs>
          <w:tab w:val="num" w:pos="1440"/>
        </w:tabs>
        <w:ind w:left="1440" w:hanging="360"/>
      </w:pPr>
      <w:rPr>
        <w:rFonts w:ascii="OpenSymbol" w:hAnsi="OpenSymbol" w:cs="Symbol"/>
        <w:b/>
        <w:bCs/>
        <w:i/>
        <w:iCs/>
        <w:sz w:val="28"/>
        <w:szCs w:val="28"/>
        <w:lang w:val="x-none" w:eastAsia="x-none" w:bidi="x-none"/>
      </w:rPr>
    </w:lvl>
    <w:lvl w:ilvl="3">
      <w:start w:val="1"/>
      <w:numFmt w:val="bullet"/>
      <w:lvlText w:val=""/>
      <w:lvlJc w:val="left"/>
      <w:pPr>
        <w:tabs>
          <w:tab w:val="num" w:pos="1800"/>
        </w:tabs>
        <w:ind w:left="1800" w:hanging="360"/>
      </w:pPr>
      <w:rPr>
        <w:rFonts w:ascii="Symbol" w:hAnsi="Symbol" w:cs="Symbol"/>
        <w:b/>
        <w:bCs/>
        <w:sz w:val="32"/>
        <w:szCs w:val="32"/>
        <w:lang w:val="x-none" w:eastAsia="x-none" w:bidi="x-none"/>
      </w:rPr>
    </w:lvl>
    <w:lvl w:ilvl="4">
      <w:start w:val="1"/>
      <w:numFmt w:val="bullet"/>
      <w:lvlText w:val="◦"/>
      <w:lvlJc w:val="left"/>
      <w:pPr>
        <w:tabs>
          <w:tab w:val="num" w:pos="2160"/>
        </w:tabs>
        <w:ind w:left="2160" w:hanging="360"/>
      </w:pPr>
      <w:rPr>
        <w:rFonts w:ascii="OpenSymbol" w:hAnsi="OpenSymbol" w:cs="Symbol"/>
        <w:b/>
        <w:bCs/>
        <w:i/>
        <w:iCs/>
        <w:sz w:val="28"/>
        <w:szCs w:val="28"/>
        <w:lang w:val="x-none" w:eastAsia="x-none" w:bidi="x-none"/>
      </w:rPr>
    </w:lvl>
    <w:lvl w:ilvl="5">
      <w:start w:val="1"/>
      <w:numFmt w:val="bullet"/>
      <w:lvlText w:val="▪"/>
      <w:lvlJc w:val="left"/>
      <w:pPr>
        <w:tabs>
          <w:tab w:val="num" w:pos="2520"/>
        </w:tabs>
        <w:ind w:left="2520" w:hanging="360"/>
      </w:pPr>
      <w:rPr>
        <w:rFonts w:ascii="OpenSymbol" w:hAnsi="OpenSymbol" w:cs="Symbol"/>
        <w:b/>
        <w:bCs/>
        <w:i/>
        <w:iCs/>
        <w:sz w:val="28"/>
        <w:szCs w:val="28"/>
        <w:lang w:val="x-none" w:eastAsia="x-none" w:bidi="x-none"/>
      </w:rPr>
    </w:lvl>
    <w:lvl w:ilvl="6">
      <w:start w:val="1"/>
      <w:numFmt w:val="bullet"/>
      <w:lvlText w:val=""/>
      <w:lvlJc w:val="left"/>
      <w:pPr>
        <w:tabs>
          <w:tab w:val="num" w:pos="2880"/>
        </w:tabs>
        <w:ind w:left="2880" w:hanging="360"/>
      </w:pPr>
      <w:rPr>
        <w:rFonts w:ascii="Symbol" w:hAnsi="Symbol" w:cs="Symbol"/>
        <w:b/>
        <w:bCs/>
        <w:sz w:val="32"/>
        <w:szCs w:val="32"/>
        <w:lang w:val="x-none" w:eastAsia="x-none" w:bidi="x-none"/>
      </w:rPr>
    </w:lvl>
    <w:lvl w:ilvl="7">
      <w:start w:val="1"/>
      <w:numFmt w:val="bullet"/>
      <w:lvlText w:val="◦"/>
      <w:lvlJc w:val="left"/>
      <w:pPr>
        <w:tabs>
          <w:tab w:val="num" w:pos="3240"/>
        </w:tabs>
        <w:ind w:left="3240" w:hanging="360"/>
      </w:pPr>
      <w:rPr>
        <w:rFonts w:ascii="OpenSymbol" w:hAnsi="OpenSymbol" w:cs="Symbol"/>
        <w:b/>
        <w:bCs/>
        <w:i/>
        <w:iCs/>
        <w:sz w:val="28"/>
        <w:szCs w:val="28"/>
        <w:lang w:val="x-none" w:eastAsia="x-none" w:bidi="x-none"/>
      </w:rPr>
    </w:lvl>
    <w:lvl w:ilvl="8">
      <w:start w:val="1"/>
      <w:numFmt w:val="bullet"/>
      <w:lvlText w:val="▪"/>
      <w:lvlJc w:val="left"/>
      <w:pPr>
        <w:tabs>
          <w:tab w:val="num" w:pos="3600"/>
        </w:tabs>
        <w:ind w:left="3600" w:hanging="360"/>
      </w:pPr>
      <w:rPr>
        <w:rFonts w:ascii="OpenSymbol" w:hAnsi="OpenSymbol" w:cs="Symbol"/>
        <w:b/>
        <w:bCs/>
        <w:i/>
        <w:iCs/>
        <w:sz w:val="28"/>
        <w:szCs w:val="28"/>
        <w:lang w:val="x-none" w:eastAsia="x-none" w:bidi="x-none"/>
      </w:rPr>
    </w:lvl>
  </w:abstractNum>
  <w:abstractNum w:abstractNumId="23" w15:restartNumberingAfterBreak="0">
    <w:nsid w:val="0000001A"/>
    <w:multiLevelType w:val="multilevel"/>
    <w:tmpl w:val="0000001A"/>
    <w:name w:val="WW8Num2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Symbol" w:hint="default"/>
        <w:sz w:val="22"/>
        <w:szCs w:val="22"/>
      </w:rPr>
    </w:lvl>
    <w:lvl w:ilvl="2">
      <w:start w:val="1"/>
      <w:numFmt w:val="bullet"/>
      <w:lvlText w:val="▪"/>
      <w:lvlJc w:val="left"/>
      <w:pPr>
        <w:tabs>
          <w:tab w:val="num" w:pos="1440"/>
        </w:tabs>
        <w:ind w:left="1440" w:hanging="360"/>
      </w:pPr>
      <w:rPr>
        <w:rFonts w:ascii="OpenSymbol" w:hAnsi="OpenSymbol" w:cs="Symbol" w:hint="default"/>
        <w:sz w:val="22"/>
        <w:szCs w:val="22"/>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cs="Symbol" w:hint="default"/>
        <w:sz w:val="22"/>
        <w:szCs w:val="22"/>
      </w:rPr>
    </w:lvl>
    <w:lvl w:ilvl="5">
      <w:start w:val="1"/>
      <w:numFmt w:val="bullet"/>
      <w:lvlText w:val="▪"/>
      <w:lvlJc w:val="left"/>
      <w:pPr>
        <w:tabs>
          <w:tab w:val="num" w:pos="2520"/>
        </w:tabs>
        <w:ind w:left="2520" w:hanging="360"/>
      </w:pPr>
      <w:rPr>
        <w:rFonts w:ascii="OpenSymbol" w:hAnsi="OpenSymbol" w:cs="Symbol" w:hint="default"/>
        <w:sz w:val="22"/>
        <w:szCs w:val="22"/>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cs="Symbol" w:hint="default"/>
        <w:sz w:val="22"/>
        <w:szCs w:val="22"/>
      </w:rPr>
    </w:lvl>
    <w:lvl w:ilvl="8">
      <w:start w:val="1"/>
      <w:numFmt w:val="bullet"/>
      <w:lvlText w:val="▪"/>
      <w:lvlJc w:val="left"/>
      <w:pPr>
        <w:tabs>
          <w:tab w:val="num" w:pos="3600"/>
        </w:tabs>
        <w:ind w:left="3600" w:hanging="360"/>
      </w:pPr>
      <w:rPr>
        <w:rFonts w:ascii="OpenSymbol" w:hAnsi="OpenSymbol" w:cs="Symbol" w:hint="default"/>
        <w:sz w:val="22"/>
        <w:szCs w:val="22"/>
      </w:rPr>
    </w:lvl>
  </w:abstractNum>
  <w:abstractNum w:abstractNumId="24" w15:restartNumberingAfterBreak="0">
    <w:nsid w:val="0000001B"/>
    <w:multiLevelType w:val="multilevel"/>
    <w:tmpl w:val="0000001B"/>
    <w:name w:val="WW8Num27"/>
    <w:lvl w:ilvl="0">
      <w:start w:val="1"/>
      <w:numFmt w:val="bullet"/>
      <w:lvlText w:val=""/>
      <w:lvlJc w:val="left"/>
      <w:pPr>
        <w:tabs>
          <w:tab w:val="num" w:pos="720"/>
        </w:tabs>
        <w:ind w:left="720" w:hanging="360"/>
      </w:pPr>
      <w:rPr>
        <w:rFonts w:ascii="Symbol" w:hAnsi="Symbol" w:cs="Symbol" w:hint="default"/>
        <w:bCs/>
        <w:sz w:val="22"/>
        <w:szCs w:val="22"/>
      </w:rPr>
    </w:lvl>
    <w:lvl w:ilvl="1">
      <w:start w:val="1"/>
      <w:numFmt w:val="bullet"/>
      <w:lvlText w:val="◦"/>
      <w:lvlJc w:val="left"/>
      <w:pPr>
        <w:tabs>
          <w:tab w:val="num" w:pos="1080"/>
        </w:tabs>
        <w:ind w:left="1080" w:hanging="360"/>
      </w:pPr>
      <w:rPr>
        <w:rFonts w:ascii="OpenSymbol" w:hAnsi="OpenSymbol" w:cs="Courier New" w:hint="default"/>
      </w:rPr>
    </w:lvl>
    <w:lvl w:ilvl="2">
      <w:start w:val="1"/>
      <w:numFmt w:val="bullet"/>
      <w:lvlText w:val="▪"/>
      <w:lvlJc w:val="left"/>
      <w:pPr>
        <w:tabs>
          <w:tab w:val="num" w:pos="1440"/>
        </w:tabs>
        <w:ind w:left="1440" w:hanging="360"/>
      </w:pPr>
      <w:rPr>
        <w:rFonts w:ascii="OpenSymbol" w:hAnsi="OpenSymbol" w:cs="Courier New" w:hint="default"/>
      </w:rPr>
    </w:lvl>
    <w:lvl w:ilvl="3">
      <w:start w:val="1"/>
      <w:numFmt w:val="bullet"/>
      <w:lvlText w:val=""/>
      <w:lvlJc w:val="left"/>
      <w:pPr>
        <w:tabs>
          <w:tab w:val="num" w:pos="1800"/>
        </w:tabs>
        <w:ind w:left="1800" w:hanging="360"/>
      </w:pPr>
      <w:rPr>
        <w:rFonts w:ascii="Symbol" w:hAnsi="Symbol" w:cs="Symbol" w:hint="default"/>
        <w:bCs/>
        <w:sz w:val="22"/>
        <w:szCs w:val="22"/>
      </w:rPr>
    </w:lvl>
    <w:lvl w:ilvl="4">
      <w:start w:val="1"/>
      <w:numFmt w:val="bullet"/>
      <w:lvlText w:val="◦"/>
      <w:lvlJc w:val="left"/>
      <w:pPr>
        <w:tabs>
          <w:tab w:val="num" w:pos="2160"/>
        </w:tabs>
        <w:ind w:left="2160" w:hanging="360"/>
      </w:pPr>
      <w:rPr>
        <w:rFonts w:ascii="OpenSymbol" w:hAnsi="OpenSymbol" w:cs="Courier New" w:hint="default"/>
      </w:rPr>
    </w:lvl>
    <w:lvl w:ilvl="5">
      <w:start w:val="1"/>
      <w:numFmt w:val="bullet"/>
      <w:lvlText w:val="▪"/>
      <w:lvlJc w:val="left"/>
      <w:pPr>
        <w:tabs>
          <w:tab w:val="num" w:pos="2520"/>
        </w:tabs>
        <w:ind w:left="2520" w:hanging="360"/>
      </w:pPr>
      <w:rPr>
        <w:rFonts w:ascii="OpenSymbol" w:hAnsi="OpenSymbol" w:cs="Courier New" w:hint="default"/>
      </w:rPr>
    </w:lvl>
    <w:lvl w:ilvl="6">
      <w:start w:val="1"/>
      <w:numFmt w:val="bullet"/>
      <w:lvlText w:val=""/>
      <w:lvlJc w:val="left"/>
      <w:pPr>
        <w:tabs>
          <w:tab w:val="num" w:pos="2880"/>
        </w:tabs>
        <w:ind w:left="2880" w:hanging="360"/>
      </w:pPr>
      <w:rPr>
        <w:rFonts w:ascii="Symbol" w:hAnsi="Symbol" w:cs="Symbol" w:hint="default"/>
        <w:bCs/>
        <w:sz w:val="22"/>
        <w:szCs w:val="22"/>
      </w:rPr>
    </w:lvl>
    <w:lvl w:ilvl="7">
      <w:start w:val="1"/>
      <w:numFmt w:val="bullet"/>
      <w:lvlText w:val="◦"/>
      <w:lvlJc w:val="left"/>
      <w:pPr>
        <w:tabs>
          <w:tab w:val="num" w:pos="3240"/>
        </w:tabs>
        <w:ind w:left="3240" w:hanging="360"/>
      </w:pPr>
      <w:rPr>
        <w:rFonts w:ascii="OpenSymbol" w:hAnsi="OpenSymbol" w:cs="Courier New" w:hint="default"/>
      </w:rPr>
    </w:lvl>
    <w:lvl w:ilvl="8">
      <w:start w:val="1"/>
      <w:numFmt w:val="bullet"/>
      <w:lvlText w:val="▪"/>
      <w:lvlJc w:val="left"/>
      <w:pPr>
        <w:tabs>
          <w:tab w:val="num" w:pos="3600"/>
        </w:tabs>
        <w:ind w:left="3600" w:hanging="360"/>
      </w:pPr>
      <w:rPr>
        <w:rFonts w:ascii="OpenSymbol" w:hAnsi="OpenSymbol" w:cs="Courier New" w:hint="default"/>
      </w:rPr>
    </w:lvl>
  </w:abstractNum>
  <w:abstractNum w:abstractNumId="25"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cs="Symbol" w:hint="default"/>
        <w:bCs/>
        <w:sz w:val="22"/>
        <w:szCs w:val="22"/>
        <w:shd w:val="clear" w:color="auto" w:fill="FFFF00"/>
      </w:rPr>
    </w:lvl>
    <w:lvl w:ilvl="1">
      <w:start w:val="1"/>
      <w:numFmt w:val="bullet"/>
      <w:lvlText w:val="◦"/>
      <w:lvlJc w:val="left"/>
      <w:pPr>
        <w:tabs>
          <w:tab w:val="num" w:pos="1080"/>
        </w:tabs>
        <w:ind w:left="1080" w:hanging="360"/>
      </w:pPr>
      <w:rPr>
        <w:rFonts w:ascii="OpenSymbol" w:hAnsi="OpenSymbol" w:cs="Courier New" w:hint="default"/>
      </w:rPr>
    </w:lvl>
    <w:lvl w:ilvl="2">
      <w:start w:val="1"/>
      <w:numFmt w:val="bullet"/>
      <w:lvlText w:val="▪"/>
      <w:lvlJc w:val="left"/>
      <w:pPr>
        <w:tabs>
          <w:tab w:val="num" w:pos="1440"/>
        </w:tabs>
        <w:ind w:left="1440" w:hanging="360"/>
      </w:pPr>
      <w:rPr>
        <w:rFonts w:ascii="OpenSymbol" w:hAnsi="OpenSymbol" w:cs="Courier New" w:hint="default"/>
      </w:rPr>
    </w:lvl>
    <w:lvl w:ilvl="3">
      <w:start w:val="1"/>
      <w:numFmt w:val="bullet"/>
      <w:lvlText w:val=""/>
      <w:lvlJc w:val="left"/>
      <w:pPr>
        <w:tabs>
          <w:tab w:val="num" w:pos="1800"/>
        </w:tabs>
        <w:ind w:left="1800" w:hanging="360"/>
      </w:pPr>
      <w:rPr>
        <w:rFonts w:ascii="Symbol" w:hAnsi="Symbol" w:cs="Symbol" w:hint="default"/>
        <w:bCs/>
        <w:sz w:val="22"/>
        <w:szCs w:val="22"/>
        <w:shd w:val="clear" w:color="auto" w:fill="FFFF00"/>
      </w:rPr>
    </w:lvl>
    <w:lvl w:ilvl="4">
      <w:start w:val="1"/>
      <w:numFmt w:val="bullet"/>
      <w:lvlText w:val="◦"/>
      <w:lvlJc w:val="left"/>
      <w:pPr>
        <w:tabs>
          <w:tab w:val="num" w:pos="2160"/>
        </w:tabs>
        <w:ind w:left="2160" w:hanging="360"/>
      </w:pPr>
      <w:rPr>
        <w:rFonts w:ascii="OpenSymbol" w:hAnsi="OpenSymbol" w:cs="Courier New" w:hint="default"/>
      </w:rPr>
    </w:lvl>
    <w:lvl w:ilvl="5">
      <w:start w:val="1"/>
      <w:numFmt w:val="bullet"/>
      <w:lvlText w:val="▪"/>
      <w:lvlJc w:val="left"/>
      <w:pPr>
        <w:tabs>
          <w:tab w:val="num" w:pos="2520"/>
        </w:tabs>
        <w:ind w:left="2520" w:hanging="360"/>
      </w:pPr>
      <w:rPr>
        <w:rFonts w:ascii="OpenSymbol" w:hAnsi="OpenSymbol" w:cs="Courier New" w:hint="default"/>
      </w:rPr>
    </w:lvl>
    <w:lvl w:ilvl="6">
      <w:start w:val="1"/>
      <w:numFmt w:val="bullet"/>
      <w:lvlText w:val=""/>
      <w:lvlJc w:val="left"/>
      <w:pPr>
        <w:tabs>
          <w:tab w:val="num" w:pos="2880"/>
        </w:tabs>
        <w:ind w:left="2880" w:hanging="360"/>
      </w:pPr>
      <w:rPr>
        <w:rFonts w:ascii="Symbol" w:hAnsi="Symbol" w:cs="Symbol" w:hint="default"/>
        <w:bCs/>
        <w:sz w:val="22"/>
        <w:szCs w:val="22"/>
        <w:shd w:val="clear" w:color="auto" w:fill="FFFF00"/>
      </w:rPr>
    </w:lvl>
    <w:lvl w:ilvl="7">
      <w:start w:val="1"/>
      <w:numFmt w:val="bullet"/>
      <w:lvlText w:val="◦"/>
      <w:lvlJc w:val="left"/>
      <w:pPr>
        <w:tabs>
          <w:tab w:val="num" w:pos="3240"/>
        </w:tabs>
        <w:ind w:left="3240" w:hanging="360"/>
      </w:pPr>
      <w:rPr>
        <w:rFonts w:ascii="OpenSymbol" w:hAnsi="OpenSymbol" w:cs="Courier New" w:hint="default"/>
      </w:rPr>
    </w:lvl>
    <w:lvl w:ilvl="8">
      <w:start w:val="1"/>
      <w:numFmt w:val="bullet"/>
      <w:lvlText w:val="▪"/>
      <w:lvlJc w:val="left"/>
      <w:pPr>
        <w:tabs>
          <w:tab w:val="num" w:pos="3600"/>
        </w:tabs>
        <w:ind w:left="3600" w:hanging="360"/>
      </w:pPr>
      <w:rPr>
        <w:rFonts w:ascii="OpenSymbol" w:hAnsi="OpenSymbol" w:cs="Courier New" w:hint="default"/>
      </w:rPr>
    </w:lvl>
  </w:abstractNum>
  <w:abstractNum w:abstractNumId="26" w15:restartNumberingAfterBreak="0">
    <w:nsid w:val="0000001E"/>
    <w:multiLevelType w:val="multilevel"/>
    <w:tmpl w:val="0000001E"/>
    <w:name w:val="WW8Num3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080"/>
        </w:tabs>
        <w:ind w:left="1080" w:hanging="360"/>
      </w:pPr>
      <w:rPr>
        <w:rFonts w:ascii="OpenSymbol" w:hAnsi="OpenSymbol" w:cs="Symbol" w:hint="default"/>
      </w:rPr>
    </w:lvl>
    <w:lvl w:ilvl="2">
      <w:start w:val="1"/>
      <w:numFmt w:val="bullet"/>
      <w:lvlText w:val="▪"/>
      <w:lvlJc w:val="left"/>
      <w:pPr>
        <w:tabs>
          <w:tab w:val="num" w:pos="1440"/>
        </w:tabs>
        <w:ind w:left="1440" w:hanging="360"/>
      </w:pPr>
      <w:rPr>
        <w:rFonts w:ascii="OpenSymbol" w:hAnsi="OpenSymbol" w:cs="Symbol" w:hint="default"/>
      </w:rPr>
    </w:lvl>
    <w:lvl w:ilvl="3">
      <w:start w:val="1"/>
      <w:numFmt w:val="bullet"/>
      <w:lvlText w:val=""/>
      <w:lvlJc w:val="left"/>
      <w:pPr>
        <w:tabs>
          <w:tab w:val="num" w:pos="1800"/>
        </w:tabs>
        <w:ind w:left="1800" w:hanging="360"/>
      </w:pPr>
      <w:rPr>
        <w:rFonts w:ascii="Symbol" w:hAnsi="Symbol" w:hint="default"/>
      </w:rPr>
    </w:lvl>
    <w:lvl w:ilvl="4">
      <w:start w:val="1"/>
      <w:numFmt w:val="bullet"/>
      <w:lvlText w:val="◦"/>
      <w:lvlJc w:val="left"/>
      <w:pPr>
        <w:tabs>
          <w:tab w:val="num" w:pos="2160"/>
        </w:tabs>
        <w:ind w:left="2160" w:hanging="360"/>
      </w:pPr>
      <w:rPr>
        <w:rFonts w:ascii="OpenSymbol" w:hAnsi="OpenSymbol" w:cs="Symbol" w:hint="default"/>
      </w:rPr>
    </w:lvl>
    <w:lvl w:ilvl="5">
      <w:start w:val="1"/>
      <w:numFmt w:val="bullet"/>
      <w:lvlText w:val="▪"/>
      <w:lvlJc w:val="left"/>
      <w:pPr>
        <w:tabs>
          <w:tab w:val="num" w:pos="2520"/>
        </w:tabs>
        <w:ind w:left="2520" w:hanging="360"/>
      </w:pPr>
      <w:rPr>
        <w:rFonts w:ascii="OpenSymbol" w:hAnsi="OpenSymbol" w:cs="Symbol" w:hint="default"/>
      </w:rPr>
    </w:lvl>
    <w:lvl w:ilvl="6">
      <w:start w:val="1"/>
      <w:numFmt w:val="bullet"/>
      <w:lvlText w:val=""/>
      <w:lvlJc w:val="left"/>
      <w:pPr>
        <w:tabs>
          <w:tab w:val="num" w:pos="2880"/>
        </w:tabs>
        <w:ind w:left="2880" w:hanging="360"/>
      </w:pPr>
      <w:rPr>
        <w:rFonts w:ascii="Symbol" w:hAnsi="Symbol" w:hint="default"/>
      </w:rPr>
    </w:lvl>
    <w:lvl w:ilvl="7">
      <w:start w:val="1"/>
      <w:numFmt w:val="bullet"/>
      <w:lvlText w:val="◦"/>
      <w:lvlJc w:val="left"/>
      <w:pPr>
        <w:tabs>
          <w:tab w:val="num" w:pos="3240"/>
        </w:tabs>
        <w:ind w:left="3240" w:hanging="360"/>
      </w:pPr>
      <w:rPr>
        <w:rFonts w:ascii="OpenSymbol" w:hAnsi="OpenSymbol" w:cs="Symbol" w:hint="default"/>
      </w:rPr>
    </w:lvl>
    <w:lvl w:ilvl="8">
      <w:start w:val="1"/>
      <w:numFmt w:val="bullet"/>
      <w:lvlText w:val="▪"/>
      <w:lvlJc w:val="left"/>
      <w:pPr>
        <w:tabs>
          <w:tab w:val="num" w:pos="3600"/>
        </w:tabs>
        <w:ind w:left="3600" w:hanging="360"/>
      </w:pPr>
      <w:rPr>
        <w:rFonts w:ascii="OpenSymbol" w:hAnsi="OpenSymbol" w:cs="Symbol" w:hint="default"/>
      </w:rPr>
    </w:lvl>
  </w:abstractNum>
  <w:abstractNum w:abstractNumId="27" w15:restartNumberingAfterBreak="0">
    <w:nsid w:val="0000001F"/>
    <w:multiLevelType w:val="multilevel"/>
    <w:tmpl w:val="0000001F"/>
    <w:name w:val="WW8Num31"/>
    <w:lvl w:ilvl="0">
      <w:start w:val="1"/>
      <w:numFmt w:val="bullet"/>
      <w:lvlText w:val=""/>
      <w:lvlJc w:val="left"/>
      <w:pPr>
        <w:tabs>
          <w:tab w:val="num" w:pos="720"/>
        </w:tabs>
        <w:ind w:left="720" w:hanging="360"/>
      </w:pPr>
      <w:rPr>
        <w:rFonts w:ascii="Symbol" w:hAnsi="Symbol" w:cs="Symbol" w:hint="default"/>
        <w:shd w:val="clear" w:color="auto" w:fill="FFFF00"/>
      </w:rPr>
    </w:lvl>
    <w:lvl w:ilvl="1">
      <w:start w:val="1"/>
      <w:numFmt w:val="bullet"/>
      <w:lvlText w:val="◦"/>
      <w:lvlJc w:val="left"/>
      <w:pPr>
        <w:tabs>
          <w:tab w:val="num" w:pos="1080"/>
        </w:tabs>
        <w:ind w:left="1080" w:hanging="360"/>
      </w:pPr>
      <w:rPr>
        <w:rFonts w:ascii="OpenSymbol" w:hAnsi="OpenSymbol" w:cs="Courier New" w:hint="default"/>
      </w:rPr>
    </w:lvl>
    <w:lvl w:ilvl="2">
      <w:start w:val="1"/>
      <w:numFmt w:val="bullet"/>
      <w:lvlText w:val="▪"/>
      <w:lvlJc w:val="left"/>
      <w:pPr>
        <w:tabs>
          <w:tab w:val="num" w:pos="1440"/>
        </w:tabs>
        <w:ind w:left="1440" w:hanging="360"/>
      </w:pPr>
      <w:rPr>
        <w:rFonts w:ascii="OpenSymbol" w:hAnsi="OpenSymbol" w:cs="Courier New" w:hint="default"/>
      </w:rPr>
    </w:lvl>
    <w:lvl w:ilvl="3">
      <w:start w:val="1"/>
      <w:numFmt w:val="bullet"/>
      <w:lvlText w:val=""/>
      <w:lvlJc w:val="left"/>
      <w:pPr>
        <w:tabs>
          <w:tab w:val="num" w:pos="1800"/>
        </w:tabs>
        <w:ind w:left="1800" w:hanging="360"/>
      </w:pPr>
      <w:rPr>
        <w:rFonts w:ascii="Symbol" w:hAnsi="Symbol" w:cs="Symbol" w:hint="default"/>
        <w:shd w:val="clear" w:color="auto" w:fill="FFFF00"/>
      </w:rPr>
    </w:lvl>
    <w:lvl w:ilvl="4">
      <w:start w:val="1"/>
      <w:numFmt w:val="bullet"/>
      <w:lvlText w:val="◦"/>
      <w:lvlJc w:val="left"/>
      <w:pPr>
        <w:tabs>
          <w:tab w:val="num" w:pos="2160"/>
        </w:tabs>
        <w:ind w:left="2160" w:hanging="360"/>
      </w:pPr>
      <w:rPr>
        <w:rFonts w:ascii="OpenSymbol" w:hAnsi="OpenSymbol" w:cs="Courier New" w:hint="default"/>
      </w:rPr>
    </w:lvl>
    <w:lvl w:ilvl="5">
      <w:start w:val="1"/>
      <w:numFmt w:val="bullet"/>
      <w:lvlText w:val="▪"/>
      <w:lvlJc w:val="left"/>
      <w:pPr>
        <w:tabs>
          <w:tab w:val="num" w:pos="2520"/>
        </w:tabs>
        <w:ind w:left="2520" w:hanging="360"/>
      </w:pPr>
      <w:rPr>
        <w:rFonts w:ascii="OpenSymbol" w:hAnsi="OpenSymbol" w:cs="Courier New" w:hint="default"/>
      </w:rPr>
    </w:lvl>
    <w:lvl w:ilvl="6">
      <w:start w:val="1"/>
      <w:numFmt w:val="bullet"/>
      <w:lvlText w:val=""/>
      <w:lvlJc w:val="left"/>
      <w:pPr>
        <w:tabs>
          <w:tab w:val="num" w:pos="2880"/>
        </w:tabs>
        <w:ind w:left="2880" w:hanging="360"/>
      </w:pPr>
      <w:rPr>
        <w:rFonts w:ascii="Symbol" w:hAnsi="Symbol" w:cs="Symbol" w:hint="default"/>
        <w:shd w:val="clear" w:color="auto" w:fill="FFFF00"/>
      </w:rPr>
    </w:lvl>
    <w:lvl w:ilvl="7">
      <w:start w:val="1"/>
      <w:numFmt w:val="bullet"/>
      <w:lvlText w:val="◦"/>
      <w:lvlJc w:val="left"/>
      <w:pPr>
        <w:tabs>
          <w:tab w:val="num" w:pos="3240"/>
        </w:tabs>
        <w:ind w:left="3240" w:hanging="360"/>
      </w:pPr>
      <w:rPr>
        <w:rFonts w:ascii="OpenSymbol" w:hAnsi="OpenSymbol" w:cs="Courier New" w:hint="default"/>
      </w:rPr>
    </w:lvl>
    <w:lvl w:ilvl="8">
      <w:start w:val="1"/>
      <w:numFmt w:val="bullet"/>
      <w:lvlText w:val="▪"/>
      <w:lvlJc w:val="left"/>
      <w:pPr>
        <w:tabs>
          <w:tab w:val="num" w:pos="3600"/>
        </w:tabs>
        <w:ind w:left="3600" w:hanging="360"/>
      </w:pPr>
      <w:rPr>
        <w:rFonts w:ascii="OpenSymbol" w:hAnsi="OpenSymbol" w:cs="Courier New" w:hint="default"/>
      </w:rPr>
    </w:lvl>
  </w:abstractNum>
  <w:abstractNum w:abstractNumId="28" w15:restartNumberingAfterBreak="0">
    <w:nsid w:val="00000020"/>
    <w:multiLevelType w:val="multilevel"/>
    <w:tmpl w:val="00000020"/>
    <w:name w:val="WW8Num32"/>
    <w:lvl w:ilvl="0">
      <w:start w:val="1"/>
      <w:numFmt w:val="decimal"/>
      <w:lvlText w:val="%1."/>
      <w:lvlJc w:val="left"/>
      <w:pPr>
        <w:tabs>
          <w:tab w:val="num" w:pos="0"/>
        </w:tabs>
        <w:ind w:left="720" w:hanging="360"/>
      </w:pPr>
      <w:rPr>
        <w:rFonts w:hint="default"/>
      </w:rPr>
    </w:lvl>
    <w:lvl w:ilvl="1">
      <w:start w:val="1"/>
      <w:numFmt w:val="bullet"/>
      <w:lvlText w:val=""/>
      <w:lvlJc w:val="left"/>
      <w:pPr>
        <w:tabs>
          <w:tab w:val="num" w:pos="0"/>
        </w:tabs>
        <w:ind w:left="1440" w:hanging="360"/>
      </w:pPr>
      <w:rPr>
        <w:rFonts w:ascii="Symbol" w:hAnsi="Symbol"/>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00000021"/>
    <w:multiLevelType w:val="multilevel"/>
    <w:tmpl w:val="00000021"/>
    <w:name w:val="WW8Num33"/>
    <w:lvl w:ilvl="0">
      <w:start w:val="1"/>
      <w:numFmt w:val="decimal"/>
      <w:lvlText w:val="%1."/>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rPr>
        <w:rFonts w:ascii="Courier New" w:hAnsi="Courier New" w:cs="Courier New" w:hint="default"/>
      </w:rPr>
    </w:lvl>
    <w:lvl w:ilvl="2">
      <w:start w:val="1"/>
      <w:numFmt w:val="decimal"/>
      <w:lvlText w:val="%3."/>
      <w:lvlJc w:val="left"/>
      <w:pPr>
        <w:tabs>
          <w:tab w:val="num" w:pos="1440"/>
        </w:tabs>
        <w:ind w:left="1440" w:hanging="360"/>
      </w:pPr>
      <w:rPr>
        <w:rFonts w:ascii="Wingdings" w:hAnsi="Wingdings" w:cs="Wingdings" w:hint="default"/>
      </w:r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02505AA8"/>
    <w:multiLevelType w:val="hybridMultilevel"/>
    <w:tmpl w:val="BFFC9C78"/>
    <w:lvl w:ilvl="0" w:tplc="45D42D42">
      <w:start w:val="2014"/>
      <w:numFmt w:val="bullet"/>
      <w:lvlText w:val="-"/>
      <w:lvlJc w:val="left"/>
      <w:pPr>
        <w:tabs>
          <w:tab w:val="num" w:pos="927"/>
        </w:tabs>
        <w:ind w:left="927" w:hanging="360"/>
      </w:pPr>
      <w:rPr>
        <w:rFonts w:ascii="Times New Roman" w:eastAsia="SimSun" w:hAnsi="Times New Roman" w:cs="Times New Roman" w:hint="default"/>
      </w:rPr>
    </w:lvl>
    <w:lvl w:ilvl="1" w:tplc="04090001">
      <w:start w:val="1"/>
      <w:numFmt w:val="bullet"/>
      <w:lvlText w:val=""/>
      <w:lvlJc w:val="left"/>
      <w:pPr>
        <w:tabs>
          <w:tab w:val="num" w:pos="1647"/>
        </w:tabs>
        <w:ind w:left="1647" w:hanging="360"/>
      </w:pPr>
      <w:rPr>
        <w:rFonts w:ascii="Symbol" w:hAnsi="Symbol" w:hint="default"/>
      </w:rPr>
    </w:lvl>
    <w:lvl w:ilvl="2" w:tplc="04090005">
      <w:start w:val="1"/>
      <w:numFmt w:val="bullet"/>
      <w:lvlText w:val=""/>
      <w:lvlJc w:val="left"/>
      <w:pPr>
        <w:tabs>
          <w:tab w:val="num" w:pos="2367"/>
        </w:tabs>
        <w:ind w:left="2367" w:hanging="360"/>
      </w:pPr>
      <w:rPr>
        <w:rFonts w:ascii="Wingdings" w:hAnsi="Wingdings" w:hint="default"/>
      </w:rPr>
    </w:lvl>
    <w:lvl w:ilvl="3" w:tplc="04090001" w:tentative="1">
      <w:start w:val="1"/>
      <w:numFmt w:val="bullet"/>
      <w:lvlText w:val=""/>
      <w:lvlJc w:val="left"/>
      <w:pPr>
        <w:tabs>
          <w:tab w:val="num" w:pos="3087"/>
        </w:tabs>
        <w:ind w:left="3087" w:hanging="360"/>
      </w:pPr>
      <w:rPr>
        <w:rFonts w:ascii="Symbol" w:hAnsi="Symbol" w:hint="default"/>
      </w:rPr>
    </w:lvl>
    <w:lvl w:ilvl="4" w:tplc="04090003" w:tentative="1">
      <w:start w:val="1"/>
      <w:numFmt w:val="bullet"/>
      <w:lvlText w:val="o"/>
      <w:lvlJc w:val="left"/>
      <w:pPr>
        <w:tabs>
          <w:tab w:val="num" w:pos="3807"/>
        </w:tabs>
        <w:ind w:left="3807" w:hanging="360"/>
      </w:pPr>
      <w:rPr>
        <w:rFonts w:ascii="Courier New" w:hAnsi="Courier New" w:hint="default"/>
      </w:rPr>
    </w:lvl>
    <w:lvl w:ilvl="5" w:tplc="04090005" w:tentative="1">
      <w:start w:val="1"/>
      <w:numFmt w:val="bullet"/>
      <w:lvlText w:val=""/>
      <w:lvlJc w:val="left"/>
      <w:pPr>
        <w:tabs>
          <w:tab w:val="num" w:pos="4527"/>
        </w:tabs>
        <w:ind w:left="4527" w:hanging="360"/>
      </w:pPr>
      <w:rPr>
        <w:rFonts w:ascii="Wingdings" w:hAnsi="Wingdings" w:hint="default"/>
      </w:rPr>
    </w:lvl>
    <w:lvl w:ilvl="6" w:tplc="04090001" w:tentative="1">
      <w:start w:val="1"/>
      <w:numFmt w:val="bullet"/>
      <w:lvlText w:val=""/>
      <w:lvlJc w:val="left"/>
      <w:pPr>
        <w:tabs>
          <w:tab w:val="num" w:pos="5247"/>
        </w:tabs>
        <w:ind w:left="5247" w:hanging="360"/>
      </w:pPr>
      <w:rPr>
        <w:rFonts w:ascii="Symbol" w:hAnsi="Symbol" w:hint="default"/>
      </w:rPr>
    </w:lvl>
    <w:lvl w:ilvl="7" w:tplc="04090003" w:tentative="1">
      <w:start w:val="1"/>
      <w:numFmt w:val="bullet"/>
      <w:lvlText w:val="o"/>
      <w:lvlJc w:val="left"/>
      <w:pPr>
        <w:tabs>
          <w:tab w:val="num" w:pos="5967"/>
        </w:tabs>
        <w:ind w:left="5967" w:hanging="360"/>
      </w:pPr>
      <w:rPr>
        <w:rFonts w:ascii="Courier New" w:hAnsi="Courier New" w:hint="default"/>
      </w:rPr>
    </w:lvl>
    <w:lvl w:ilvl="8" w:tplc="04090005" w:tentative="1">
      <w:start w:val="1"/>
      <w:numFmt w:val="bullet"/>
      <w:lvlText w:val=""/>
      <w:lvlJc w:val="left"/>
      <w:pPr>
        <w:tabs>
          <w:tab w:val="num" w:pos="6687"/>
        </w:tabs>
        <w:ind w:left="6687" w:hanging="360"/>
      </w:pPr>
      <w:rPr>
        <w:rFonts w:ascii="Wingdings" w:hAnsi="Wingdings" w:hint="default"/>
      </w:rPr>
    </w:lvl>
  </w:abstractNum>
  <w:abstractNum w:abstractNumId="31" w15:restartNumberingAfterBreak="0">
    <w:nsid w:val="04125BE6"/>
    <w:multiLevelType w:val="hybridMultilevel"/>
    <w:tmpl w:val="891EAF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07394F2B"/>
    <w:multiLevelType w:val="hybridMultilevel"/>
    <w:tmpl w:val="891EAF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09B639FE"/>
    <w:multiLevelType w:val="hybridMultilevel"/>
    <w:tmpl w:val="CCFC9C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0B56127B"/>
    <w:multiLevelType w:val="hybridMultilevel"/>
    <w:tmpl w:val="199CB8A6"/>
    <w:lvl w:ilvl="0" w:tplc="5A44653A">
      <w:start w:val="1"/>
      <w:numFmt w:val="decimal"/>
      <w:lvlText w:val="%1."/>
      <w:lvlJc w:val="left"/>
      <w:pPr>
        <w:ind w:left="720" w:hanging="360"/>
      </w:pPr>
      <w:rPr>
        <w:rFonts w:hint="default"/>
        <w:lang w:val="x-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C4A3090"/>
    <w:multiLevelType w:val="hybridMultilevel"/>
    <w:tmpl w:val="848C9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F751F9B"/>
    <w:multiLevelType w:val="hybridMultilevel"/>
    <w:tmpl w:val="891EAF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00F09E9"/>
    <w:multiLevelType w:val="hybridMultilevel"/>
    <w:tmpl w:val="388CD9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6163172">
      <w:start w:val="1"/>
      <w:numFmt w:val="lowerRoman"/>
      <w:lvlText w:val="%3."/>
      <w:lvlJc w:val="right"/>
      <w:pPr>
        <w:ind w:left="2160" w:hanging="180"/>
      </w:pPr>
      <w:rPr>
        <w:b w:val="0"/>
        <w:bCs w:val="0"/>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58B7417"/>
    <w:multiLevelType w:val="hybridMultilevel"/>
    <w:tmpl w:val="388CD9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6163172">
      <w:start w:val="1"/>
      <w:numFmt w:val="lowerRoman"/>
      <w:lvlText w:val="%3."/>
      <w:lvlJc w:val="right"/>
      <w:pPr>
        <w:ind w:left="2160" w:hanging="180"/>
      </w:pPr>
      <w:rPr>
        <w:b w:val="0"/>
        <w:bCs w:val="0"/>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33B27C62"/>
    <w:multiLevelType w:val="hybridMultilevel"/>
    <w:tmpl w:val="388CD91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6163172">
      <w:start w:val="1"/>
      <w:numFmt w:val="lowerRoman"/>
      <w:lvlText w:val="%3."/>
      <w:lvlJc w:val="right"/>
      <w:pPr>
        <w:ind w:left="2160" w:hanging="180"/>
      </w:pPr>
      <w:rPr>
        <w:b w:val="0"/>
        <w:bCs w:val="0"/>
      </w:r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C762E43"/>
    <w:multiLevelType w:val="hybridMultilevel"/>
    <w:tmpl w:val="2A626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F044402"/>
    <w:multiLevelType w:val="hybridMultilevel"/>
    <w:tmpl w:val="F052F83A"/>
    <w:lvl w:ilvl="0" w:tplc="12324A4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F3638A2"/>
    <w:multiLevelType w:val="hybridMultilevel"/>
    <w:tmpl w:val="F052F83A"/>
    <w:lvl w:ilvl="0" w:tplc="12324A4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DB4BD1"/>
    <w:multiLevelType w:val="hybridMultilevel"/>
    <w:tmpl w:val="7FCAD688"/>
    <w:lvl w:ilvl="0" w:tplc="8E04A71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41245047"/>
    <w:multiLevelType w:val="hybridMultilevel"/>
    <w:tmpl w:val="F052F83A"/>
    <w:lvl w:ilvl="0" w:tplc="12324A4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D01D19"/>
    <w:multiLevelType w:val="hybridMultilevel"/>
    <w:tmpl w:val="891EAF4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2173350"/>
    <w:multiLevelType w:val="hybridMultilevel"/>
    <w:tmpl w:val="8528C54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4AA728CB"/>
    <w:multiLevelType w:val="hybridMultilevel"/>
    <w:tmpl w:val="72000256"/>
    <w:lvl w:ilvl="0" w:tplc="04090001">
      <w:start w:val="1"/>
      <w:numFmt w:val="bullet"/>
      <w:lvlText w:val=""/>
      <w:lvlJc w:val="left"/>
      <w:pPr>
        <w:ind w:left="1080" w:hanging="360"/>
      </w:pPr>
      <w:rPr>
        <w:rFonts w:ascii="Wingdings" w:hAnsi="Wingdings" w:hint="default"/>
      </w:rPr>
    </w:lvl>
    <w:lvl w:ilvl="1" w:tplc="08090017">
      <w:start w:val="1"/>
      <w:numFmt w:val="lowerLetter"/>
      <w:lvlText w:val="%2)"/>
      <w:lvlJc w:val="left"/>
      <w:pPr>
        <w:ind w:left="1200" w:hanging="360"/>
      </w:pPr>
    </w:lvl>
    <w:lvl w:ilvl="2" w:tplc="0409001B">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8" w15:restartNumberingAfterBreak="0">
    <w:nsid w:val="4DF206A9"/>
    <w:multiLevelType w:val="hybridMultilevel"/>
    <w:tmpl w:val="C1F8D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E00CDC"/>
    <w:multiLevelType w:val="hybridMultilevel"/>
    <w:tmpl w:val="40C8B2CA"/>
    <w:lvl w:ilvl="0" w:tplc="12324A4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6571C8"/>
    <w:multiLevelType w:val="hybridMultilevel"/>
    <w:tmpl w:val="F052F83A"/>
    <w:lvl w:ilvl="0" w:tplc="12324A46">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89775A"/>
    <w:multiLevelType w:val="hybridMultilevel"/>
    <w:tmpl w:val="C1F8D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C2768D"/>
    <w:multiLevelType w:val="hybridMultilevel"/>
    <w:tmpl w:val="89B420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7A1810"/>
    <w:multiLevelType w:val="hybridMultilevel"/>
    <w:tmpl w:val="4378E7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63932A6"/>
    <w:multiLevelType w:val="hybridMultilevel"/>
    <w:tmpl w:val="D870C2EE"/>
    <w:lvl w:ilvl="0" w:tplc="68889BDC">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5" w15:restartNumberingAfterBreak="0">
    <w:nsid w:val="76DF212A"/>
    <w:multiLevelType w:val="hybridMultilevel"/>
    <w:tmpl w:val="CCFC9C8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BFD685B"/>
    <w:multiLevelType w:val="hybridMultilevel"/>
    <w:tmpl w:val="69123A7C"/>
    <w:lvl w:ilvl="0" w:tplc="12324A46">
      <w:start w:val="1"/>
      <w:numFmt w:val="decimal"/>
      <w:lvlText w:val="%1."/>
      <w:lvlJc w:val="left"/>
      <w:pPr>
        <w:ind w:left="720" w:hanging="360"/>
      </w:pPr>
      <w:rPr>
        <w:rFonts w:hint="default"/>
      </w:rPr>
    </w:lvl>
    <w:lvl w:ilvl="1" w:tplc="08090017">
      <w:start w:val="1"/>
      <w:numFmt w:val="lowerLetter"/>
      <w:lvlText w:val="%2)"/>
      <w:lvlJc w:val="left"/>
      <w:pPr>
        <w:ind w:left="1200" w:hanging="36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7" w15:restartNumberingAfterBreak="0">
    <w:nsid w:val="7C7858DB"/>
    <w:multiLevelType w:val="hybridMultilevel"/>
    <w:tmpl w:val="DE528F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7"/>
  </w:num>
  <w:num w:numId="5">
    <w:abstractNumId w:val="40"/>
  </w:num>
  <w:num w:numId="6">
    <w:abstractNumId w:val="49"/>
  </w:num>
  <w:num w:numId="7">
    <w:abstractNumId w:val="30"/>
  </w:num>
  <w:num w:numId="8">
    <w:abstractNumId w:val="44"/>
  </w:num>
  <w:num w:numId="9">
    <w:abstractNumId w:val="50"/>
  </w:num>
  <w:num w:numId="10">
    <w:abstractNumId w:val="34"/>
  </w:num>
  <w:num w:numId="11">
    <w:abstractNumId w:val="42"/>
  </w:num>
  <w:num w:numId="12">
    <w:abstractNumId w:val="56"/>
  </w:num>
  <w:num w:numId="13">
    <w:abstractNumId w:val="46"/>
  </w:num>
  <w:num w:numId="14">
    <w:abstractNumId w:val="47"/>
  </w:num>
  <w:num w:numId="15">
    <w:abstractNumId w:val="43"/>
  </w:num>
  <w:num w:numId="16">
    <w:abstractNumId w:val="35"/>
  </w:num>
  <w:num w:numId="17">
    <w:abstractNumId w:val="45"/>
  </w:num>
  <w:num w:numId="18">
    <w:abstractNumId w:val="55"/>
  </w:num>
  <w:num w:numId="19">
    <w:abstractNumId w:val="33"/>
  </w:num>
  <w:num w:numId="20">
    <w:abstractNumId w:val="41"/>
  </w:num>
  <w:num w:numId="21">
    <w:abstractNumId w:val="36"/>
  </w:num>
  <w:num w:numId="22">
    <w:abstractNumId w:val="52"/>
  </w:num>
  <w:num w:numId="23">
    <w:abstractNumId w:val="31"/>
  </w:num>
  <w:num w:numId="24">
    <w:abstractNumId w:val="54"/>
  </w:num>
  <w:num w:numId="25">
    <w:abstractNumId w:val="32"/>
  </w:num>
  <w:num w:numId="26">
    <w:abstractNumId w:val="53"/>
  </w:num>
  <w:num w:numId="27">
    <w:abstractNumId w:val="37"/>
  </w:num>
  <w:num w:numId="28">
    <w:abstractNumId w:val="57"/>
  </w:num>
  <w:num w:numId="29">
    <w:abstractNumId w:val="48"/>
  </w:num>
  <w:num w:numId="30">
    <w:abstractNumId w:val="51"/>
  </w:num>
  <w:num w:numId="31">
    <w:abstractNumId w:val="39"/>
  </w:num>
  <w:num w:numId="32">
    <w:abstractNumId w:val="38"/>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eter S I. Tam">
    <w15:presenceInfo w15:providerId="None" w15:userId="Peter S I. Tam"/>
  </w15:person>
  <w15:person w15:author="Peter Tam">
    <w15:presenceInfo w15:providerId="AD" w15:userId="S::peter.t.tam@oracle.com::2225bdc1-9157-4492-93d5-a9c7b983beea"/>
  </w15:person>
  <w15:person w15:author="Wai Chun Tsang">
    <w15:presenceInfo w15:providerId="AD" w15:userId="S-1-5-21-1840930775-1010178642-1846952604-4105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4"/>
  <w:displayBackgroundShape/>
  <w:embedSystemFonts/>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5AA3"/>
    <w:rsid w:val="000029DF"/>
    <w:rsid w:val="00002DA5"/>
    <w:rsid w:val="00003D39"/>
    <w:rsid w:val="000041AB"/>
    <w:rsid w:val="00004CC8"/>
    <w:rsid w:val="00005E44"/>
    <w:rsid w:val="000065DF"/>
    <w:rsid w:val="00006F4E"/>
    <w:rsid w:val="00007ABA"/>
    <w:rsid w:val="00007BC1"/>
    <w:rsid w:val="00007D52"/>
    <w:rsid w:val="00010B22"/>
    <w:rsid w:val="000113EA"/>
    <w:rsid w:val="00013907"/>
    <w:rsid w:val="0001409E"/>
    <w:rsid w:val="00014406"/>
    <w:rsid w:val="0001463C"/>
    <w:rsid w:val="00014A75"/>
    <w:rsid w:val="00015354"/>
    <w:rsid w:val="000203B3"/>
    <w:rsid w:val="000208C0"/>
    <w:rsid w:val="00026FFE"/>
    <w:rsid w:val="000315FA"/>
    <w:rsid w:val="00032A76"/>
    <w:rsid w:val="000356BF"/>
    <w:rsid w:val="00035FA5"/>
    <w:rsid w:val="00037063"/>
    <w:rsid w:val="00037C33"/>
    <w:rsid w:val="0004214A"/>
    <w:rsid w:val="0004224B"/>
    <w:rsid w:val="00042D82"/>
    <w:rsid w:val="000438A0"/>
    <w:rsid w:val="0004434C"/>
    <w:rsid w:val="00044708"/>
    <w:rsid w:val="00044E5D"/>
    <w:rsid w:val="00044FDD"/>
    <w:rsid w:val="00046168"/>
    <w:rsid w:val="00046AEB"/>
    <w:rsid w:val="000470E9"/>
    <w:rsid w:val="00050B70"/>
    <w:rsid w:val="00051C60"/>
    <w:rsid w:val="00051D9A"/>
    <w:rsid w:val="00053DDD"/>
    <w:rsid w:val="00054FC1"/>
    <w:rsid w:val="00055FDF"/>
    <w:rsid w:val="000572AA"/>
    <w:rsid w:val="00057E5A"/>
    <w:rsid w:val="000600D8"/>
    <w:rsid w:val="00060AEF"/>
    <w:rsid w:val="000610C3"/>
    <w:rsid w:val="0006113B"/>
    <w:rsid w:val="00061332"/>
    <w:rsid w:val="0006178F"/>
    <w:rsid w:val="00061A39"/>
    <w:rsid w:val="00061B86"/>
    <w:rsid w:val="00061BE7"/>
    <w:rsid w:val="00062649"/>
    <w:rsid w:val="00062AAC"/>
    <w:rsid w:val="00062E27"/>
    <w:rsid w:val="00063072"/>
    <w:rsid w:val="000630DB"/>
    <w:rsid w:val="00066260"/>
    <w:rsid w:val="0007395F"/>
    <w:rsid w:val="0007685D"/>
    <w:rsid w:val="00077F3B"/>
    <w:rsid w:val="00081EE8"/>
    <w:rsid w:val="00082870"/>
    <w:rsid w:val="00083848"/>
    <w:rsid w:val="00085878"/>
    <w:rsid w:val="00093B12"/>
    <w:rsid w:val="00094BD4"/>
    <w:rsid w:val="00095338"/>
    <w:rsid w:val="00095761"/>
    <w:rsid w:val="000A2669"/>
    <w:rsid w:val="000A43DF"/>
    <w:rsid w:val="000A440A"/>
    <w:rsid w:val="000A4878"/>
    <w:rsid w:val="000A4AB2"/>
    <w:rsid w:val="000A4B4C"/>
    <w:rsid w:val="000A4DFC"/>
    <w:rsid w:val="000A554F"/>
    <w:rsid w:val="000B06C9"/>
    <w:rsid w:val="000B15A0"/>
    <w:rsid w:val="000B313D"/>
    <w:rsid w:val="000B5540"/>
    <w:rsid w:val="000B58B9"/>
    <w:rsid w:val="000C0210"/>
    <w:rsid w:val="000C1BD5"/>
    <w:rsid w:val="000C25E9"/>
    <w:rsid w:val="000C3090"/>
    <w:rsid w:val="000C480F"/>
    <w:rsid w:val="000C4DDA"/>
    <w:rsid w:val="000C581D"/>
    <w:rsid w:val="000C58A9"/>
    <w:rsid w:val="000C6BFC"/>
    <w:rsid w:val="000C70DC"/>
    <w:rsid w:val="000C74AA"/>
    <w:rsid w:val="000C75D1"/>
    <w:rsid w:val="000C7DF7"/>
    <w:rsid w:val="000D0581"/>
    <w:rsid w:val="000D224A"/>
    <w:rsid w:val="000D3365"/>
    <w:rsid w:val="000D342C"/>
    <w:rsid w:val="000D3731"/>
    <w:rsid w:val="000D4BBA"/>
    <w:rsid w:val="000D52A4"/>
    <w:rsid w:val="000D7D26"/>
    <w:rsid w:val="000E108D"/>
    <w:rsid w:val="000E1B45"/>
    <w:rsid w:val="000E1BE3"/>
    <w:rsid w:val="000E2841"/>
    <w:rsid w:val="000E2F27"/>
    <w:rsid w:val="000E3226"/>
    <w:rsid w:val="000E5AA3"/>
    <w:rsid w:val="000E5F16"/>
    <w:rsid w:val="000F18B6"/>
    <w:rsid w:val="000F2E10"/>
    <w:rsid w:val="000F5080"/>
    <w:rsid w:val="000F5A14"/>
    <w:rsid w:val="000F60A1"/>
    <w:rsid w:val="000F60F7"/>
    <w:rsid w:val="000F7603"/>
    <w:rsid w:val="001001BD"/>
    <w:rsid w:val="0010076F"/>
    <w:rsid w:val="0010179B"/>
    <w:rsid w:val="00101D2F"/>
    <w:rsid w:val="001045D0"/>
    <w:rsid w:val="00104C99"/>
    <w:rsid w:val="00105BD6"/>
    <w:rsid w:val="0010613C"/>
    <w:rsid w:val="00106639"/>
    <w:rsid w:val="00107334"/>
    <w:rsid w:val="001113A3"/>
    <w:rsid w:val="001138A6"/>
    <w:rsid w:val="00114ACE"/>
    <w:rsid w:val="001168FE"/>
    <w:rsid w:val="00117954"/>
    <w:rsid w:val="001203E5"/>
    <w:rsid w:val="001205C3"/>
    <w:rsid w:val="0012088D"/>
    <w:rsid w:val="00120C11"/>
    <w:rsid w:val="00122567"/>
    <w:rsid w:val="00125690"/>
    <w:rsid w:val="00126454"/>
    <w:rsid w:val="0012654D"/>
    <w:rsid w:val="00127533"/>
    <w:rsid w:val="00127A2C"/>
    <w:rsid w:val="00127ACC"/>
    <w:rsid w:val="0013003C"/>
    <w:rsid w:val="00133586"/>
    <w:rsid w:val="00133B4F"/>
    <w:rsid w:val="00133B71"/>
    <w:rsid w:val="00136404"/>
    <w:rsid w:val="001369BC"/>
    <w:rsid w:val="00137D41"/>
    <w:rsid w:val="001409ED"/>
    <w:rsid w:val="00141E46"/>
    <w:rsid w:val="00142B0D"/>
    <w:rsid w:val="001433A1"/>
    <w:rsid w:val="00145F4A"/>
    <w:rsid w:val="00146438"/>
    <w:rsid w:val="00147467"/>
    <w:rsid w:val="001508D1"/>
    <w:rsid w:val="001511DB"/>
    <w:rsid w:val="00151E96"/>
    <w:rsid w:val="0015240D"/>
    <w:rsid w:val="00152A6E"/>
    <w:rsid w:val="001535D6"/>
    <w:rsid w:val="00153AC4"/>
    <w:rsid w:val="00155432"/>
    <w:rsid w:val="001561D2"/>
    <w:rsid w:val="001565A3"/>
    <w:rsid w:val="00156D64"/>
    <w:rsid w:val="00160565"/>
    <w:rsid w:val="001613E8"/>
    <w:rsid w:val="00161792"/>
    <w:rsid w:val="0016421B"/>
    <w:rsid w:val="00165517"/>
    <w:rsid w:val="0016658D"/>
    <w:rsid w:val="00166CD3"/>
    <w:rsid w:val="00166EFA"/>
    <w:rsid w:val="00167920"/>
    <w:rsid w:val="00167DDB"/>
    <w:rsid w:val="0017001B"/>
    <w:rsid w:val="0017144B"/>
    <w:rsid w:val="00172912"/>
    <w:rsid w:val="001729E9"/>
    <w:rsid w:val="001742B9"/>
    <w:rsid w:val="00175A8F"/>
    <w:rsid w:val="00175BDE"/>
    <w:rsid w:val="001775F7"/>
    <w:rsid w:val="0017780C"/>
    <w:rsid w:val="00177859"/>
    <w:rsid w:val="00177A60"/>
    <w:rsid w:val="00181D2F"/>
    <w:rsid w:val="00182737"/>
    <w:rsid w:val="0018385F"/>
    <w:rsid w:val="00186F3C"/>
    <w:rsid w:val="00190CF3"/>
    <w:rsid w:val="00191B60"/>
    <w:rsid w:val="00191FD9"/>
    <w:rsid w:val="001945DF"/>
    <w:rsid w:val="00194FAB"/>
    <w:rsid w:val="00195339"/>
    <w:rsid w:val="001971DF"/>
    <w:rsid w:val="0019777C"/>
    <w:rsid w:val="001A1048"/>
    <w:rsid w:val="001A3744"/>
    <w:rsid w:val="001A4AEA"/>
    <w:rsid w:val="001A669C"/>
    <w:rsid w:val="001A6A33"/>
    <w:rsid w:val="001A6CF0"/>
    <w:rsid w:val="001A6D9D"/>
    <w:rsid w:val="001B0AE4"/>
    <w:rsid w:val="001B18D7"/>
    <w:rsid w:val="001B3738"/>
    <w:rsid w:val="001B42A8"/>
    <w:rsid w:val="001B45C7"/>
    <w:rsid w:val="001B5D3F"/>
    <w:rsid w:val="001B7672"/>
    <w:rsid w:val="001B7AF2"/>
    <w:rsid w:val="001C1600"/>
    <w:rsid w:val="001C37B8"/>
    <w:rsid w:val="001C3908"/>
    <w:rsid w:val="001C4030"/>
    <w:rsid w:val="001C474E"/>
    <w:rsid w:val="001C47E2"/>
    <w:rsid w:val="001C4CC1"/>
    <w:rsid w:val="001C5572"/>
    <w:rsid w:val="001C5968"/>
    <w:rsid w:val="001C6B7D"/>
    <w:rsid w:val="001C6F12"/>
    <w:rsid w:val="001D0EED"/>
    <w:rsid w:val="001D1F40"/>
    <w:rsid w:val="001D2384"/>
    <w:rsid w:val="001D3B9E"/>
    <w:rsid w:val="001D4491"/>
    <w:rsid w:val="001E098A"/>
    <w:rsid w:val="001E0B23"/>
    <w:rsid w:val="001E3076"/>
    <w:rsid w:val="001E3BEA"/>
    <w:rsid w:val="001E484D"/>
    <w:rsid w:val="001E5156"/>
    <w:rsid w:val="001E6256"/>
    <w:rsid w:val="001F0A85"/>
    <w:rsid w:val="001F0E6F"/>
    <w:rsid w:val="001F1169"/>
    <w:rsid w:val="001F20DD"/>
    <w:rsid w:val="001F279E"/>
    <w:rsid w:val="001F43C3"/>
    <w:rsid w:val="001F5030"/>
    <w:rsid w:val="001F68AE"/>
    <w:rsid w:val="0020144B"/>
    <w:rsid w:val="002023C6"/>
    <w:rsid w:val="002030C6"/>
    <w:rsid w:val="00203A60"/>
    <w:rsid w:val="00204818"/>
    <w:rsid w:val="0020611A"/>
    <w:rsid w:val="00207226"/>
    <w:rsid w:val="002107F2"/>
    <w:rsid w:val="00210E4C"/>
    <w:rsid w:val="002112A5"/>
    <w:rsid w:val="00212666"/>
    <w:rsid w:val="00212939"/>
    <w:rsid w:val="002172B7"/>
    <w:rsid w:val="00217501"/>
    <w:rsid w:val="00217A98"/>
    <w:rsid w:val="002200FD"/>
    <w:rsid w:val="00221AAF"/>
    <w:rsid w:val="002230C7"/>
    <w:rsid w:val="0022454C"/>
    <w:rsid w:val="002262D4"/>
    <w:rsid w:val="002268A5"/>
    <w:rsid w:val="002307BD"/>
    <w:rsid w:val="002308E2"/>
    <w:rsid w:val="00233B66"/>
    <w:rsid w:val="00235DB2"/>
    <w:rsid w:val="00235EA5"/>
    <w:rsid w:val="00237738"/>
    <w:rsid w:val="00237F87"/>
    <w:rsid w:val="00240CE5"/>
    <w:rsid w:val="00241ED4"/>
    <w:rsid w:val="00241F43"/>
    <w:rsid w:val="00244660"/>
    <w:rsid w:val="002451E1"/>
    <w:rsid w:val="00247BC9"/>
    <w:rsid w:val="0025083E"/>
    <w:rsid w:val="00251E5F"/>
    <w:rsid w:val="00252A81"/>
    <w:rsid w:val="00252BA6"/>
    <w:rsid w:val="00254069"/>
    <w:rsid w:val="0025553A"/>
    <w:rsid w:val="0025651E"/>
    <w:rsid w:val="00257975"/>
    <w:rsid w:val="002605D6"/>
    <w:rsid w:val="002608B0"/>
    <w:rsid w:val="00266B33"/>
    <w:rsid w:val="00267F02"/>
    <w:rsid w:val="0027281F"/>
    <w:rsid w:val="00272A24"/>
    <w:rsid w:val="00273244"/>
    <w:rsid w:val="002734F0"/>
    <w:rsid w:val="00273EA5"/>
    <w:rsid w:val="00275915"/>
    <w:rsid w:val="00275C01"/>
    <w:rsid w:val="0027674F"/>
    <w:rsid w:val="002769E8"/>
    <w:rsid w:val="00280E59"/>
    <w:rsid w:val="00281F31"/>
    <w:rsid w:val="0028276E"/>
    <w:rsid w:val="00282AAD"/>
    <w:rsid w:val="00287283"/>
    <w:rsid w:val="00290862"/>
    <w:rsid w:val="00291305"/>
    <w:rsid w:val="00292E50"/>
    <w:rsid w:val="00295406"/>
    <w:rsid w:val="0029542D"/>
    <w:rsid w:val="0029666B"/>
    <w:rsid w:val="002A0728"/>
    <w:rsid w:val="002A141E"/>
    <w:rsid w:val="002A2FC3"/>
    <w:rsid w:val="002A3520"/>
    <w:rsid w:val="002A487C"/>
    <w:rsid w:val="002A5CC1"/>
    <w:rsid w:val="002A5E3B"/>
    <w:rsid w:val="002A6B23"/>
    <w:rsid w:val="002A73EE"/>
    <w:rsid w:val="002B0047"/>
    <w:rsid w:val="002B2B6C"/>
    <w:rsid w:val="002B355F"/>
    <w:rsid w:val="002B5266"/>
    <w:rsid w:val="002B572A"/>
    <w:rsid w:val="002B5C5E"/>
    <w:rsid w:val="002B61D5"/>
    <w:rsid w:val="002B66EF"/>
    <w:rsid w:val="002B6D12"/>
    <w:rsid w:val="002B6DA5"/>
    <w:rsid w:val="002B6FA9"/>
    <w:rsid w:val="002C2FA3"/>
    <w:rsid w:val="002C3817"/>
    <w:rsid w:val="002C3880"/>
    <w:rsid w:val="002C40DD"/>
    <w:rsid w:val="002C4CF6"/>
    <w:rsid w:val="002C6072"/>
    <w:rsid w:val="002C7CCB"/>
    <w:rsid w:val="002D0640"/>
    <w:rsid w:val="002D3B26"/>
    <w:rsid w:val="002D4D19"/>
    <w:rsid w:val="002D4FF7"/>
    <w:rsid w:val="002D5D29"/>
    <w:rsid w:val="002D652F"/>
    <w:rsid w:val="002D791A"/>
    <w:rsid w:val="002D7999"/>
    <w:rsid w:val="002E25C0"/>
    <w:rsid w:val="002E3A78"/>
    <w:rsid w:val="002E5043"/>
    <w:rsid w:val="002E597A"/>
    <w:rsid w:val="002E7C5C"/>
    <w:rsid w:val="002F6262"/>
    <w:rsid w:val="002F6D25"/>
    <w:rsid w:val="00301224"/>
    <w:rsid w:val="00301A9B"/>
    <w:rsid w:val="00301AF0"/>
    <w:rsid w:val="003029E3"/>
    <w:rsid w:val="00303300"/>
    <w:rsid w:val="00304271"/>
    <w:rsid w:val="003061F5"/>
    <w:rsid w:val="00310DC7"/>
    <w:rsid w:val="00312502"/>
    <w:rsid w:val="0031268C"/>
    <w:rsid w:val="00313165"/>
    <w:rsid w:val="003136CB"/>
    <w:rsid w:val="00313C9F"/>
    <w:rsid w:val="00317EC7"/>
    <w:rsid w:val="003209B4"/>
    <w:rsid w:val="00323AE8"/>
    <w:rsid w:val="00325763"/>
    <w:rsid w:val="00325AC0"/>
    <w:rsid w:val="003265A0"/>
    <w:rsid w:val="00327A39"/>
    <w:rsid w:val="00330004"/>
    <w:rsid w:val="00330222"/>
    <w:rsid w:val="003315F3"/>
    <w:rsid w:val="00331825"/>
    <w:rsid w:val="003332B0"/>
    <w:rsid w:val="00333312"/>
    <w:rsid w:val="003337AC"/>
    <w:rsid w:val="003347FB"/>
    <w:rsid w:val="00334D7E"/>
    <w:rsid w:val="00340C17"/>
    <w:rsid w:val="00340E47"/>
    <w:rsid w:val="003411C3"/>
    <w:rsid w:val="00343DB4"/>
    <w:rsid w:val="00343E52"/>
    <w:rsid w:val="003444C4"/>
    <w:rsid w:val="0034467C"/>
    <w:rsid w:val="003451DD"/>
    <w:rsid w:val="00345256"/>
    <w:rsid w:val="00350ABB"/>
    <w:rsid w:val="0035190E"/>
    <w:rsid w:val="00351B5C"/>
    <w:rsid w:val="00351FC5"/>
    <w:rsid w:val="003531B4"/>
    <w:rsid w:val="00356919"/>
    <w:rsid w:val="00357AA5"/>
    <w:rsid w:val="003610BE"/>
    <w:rsid w:val="003619E1"/>
    <w:rsid w:val="0036224F"/>
    <w:rsid w:val="003637E8"/>
    <w:rsid w:val="0037087E"/>
    <w:rsid w:val="00370FC7"/>
    <w:rsid w:val="00373BFF"/>
    <w:rsid w:val="00374184"/>
    <w:rsid w:val="003758EB"/>
    <w:rsid w:val="0037599A"/>
    <w:rsid w:val="00376D04"/>
    <w:rsid w:val="00380034"/>
    <w:rsid w:val="00382DB9"/>
    <w:rsid w:val="00385383"/>
    <w:rsid w:val="003857D3"/>
    <w:rsid w:val="00385B73"/>
    <w:rsid w:val="0038691F"/>
    <w:rsid w:val="003878C7"/>
    <w:rsid w:val="0039073F"/>
    <w:rsid w:val="00390C2F"/>
    <w:rsid w:val="00390C88"/>
    <w:rsid w:val="00391A7F"/>
    <w:rsid w:val="0039327E"/>
    <w:rsid w:val="00394269"/>
    <w:rsid w:val="0039553A"/>
    <w:rsid w:val="0039649B"/>
    <w:rsid w:val="003A0676"/>
    <w:rsid w:val="003A0F61"/>
    <w:rsid w:val="003A132C"/>
    <w:rsid w:val="003A1508"/>
    <w:rsid w:val="003A3475"/>
    <w:rsid w:val="003A36E8"/>
    <w:rsid w:val="003A4884"/>
    <w:rsid w:val="003A4997"/>
    <w:rsid w:val="003A6AEB"/>
    <w:rsid w:val="003A72BF"/>
    <w:rsid w:val="003B1E22"/>
    <w:rsid w:val="003B2C0C"/>
    <w:rsid w:val="003B4CAE"/>
    <w:rsid w:val="003B557A"/>
    <w:rsid w:val="003B765A"/>
    <w:rsid w:val="003B78C1"/>
    <w:rsid w:val="003C03F5"/>
    <w:rsid w:val="003C06B1"/>
    <w:rsid w:val="003C28CE"/>
    <w:rsid w:val="003C3924"/>
    <w:rsid w:val="003C42AA"/>
    <w:rsid w:val="003C4FA1"/>
    <w:rsid w:val="003C6D1B"/>
    <w:rsid w:val="003C7982"/>
    <w:rsid w:val="003C7A7F"/>
    <w:rsid w:val="003C7C8D"/>
    <w:rsid w:val="003C7EF7"/>
    <w:rsid w:val="003D004D"/>
    <w:rsid w:val="003D1482"/>
    <w:rsid w:val="003D1D8C"/>
    <w:rsid w:val="003D4E45"/>
    <w:rsid w:val="003D6AC9"/>
    <w:rsid w:val="003D6B0F"/>
    <w:rsid w:val="003E05EC"/>
    <w:rsid w:val="003E11BB"/>
    <w:rsid w:val="003E15D7"/>
    <w:rsid w:val="003E4696"/>
    <w:rsid w:val="003E4969"/>
    <w:rsid w:val="003E5902"/>
    <w:rsid w:val="003E6317"/>
    <w:rsid w:val="003E703C"/>
    <w:rsid w:val="003F096B"/>
    <w:rsid w:val="003F1303"/>
    <w:rsid w:val="003F1F68"/>
    <w:rsid w:val="003F2EAE"/>
    <w:rsid w:val="003F34D5"/>
    <w:rsid w:val="003F439A"/>
    <w:rsid w:val="003F4743"/>
    <w:rsid w:val="003F52A1"/>
    <w:rsid w:val="003F571F"/>
    <w:rsid w:val="003F5C95"/>
    <w:rsid w:val="003F67DD"/>
    <w:rsid w:val="003F6921"/>
    <w:rsid w:val="003F79BA"/>
    <w:rsid w:val="00402B88"/>
    <w:rsid w:val="00402EAD"/>
    <w:rsid w:val="004046C7"/>
    <w:rsid w:val="00411E01"/>
    <w:rsid w:val="00412EFA"/>
    <w:rsid w:val="00413977"/>
    <w:rsid w:val="00413E98"/>
    <w:rsid w:val="00414375"/>
    <w:rsid w:val="0041753E"/>
    <w:rsid w:val="00420816"/>
    <w:rsid w:val="0042195A"/>
    <w:rsid w:val="00421DEE"/>
    <w:rsid w:val="00421EC6"/>
    <w:rsid w:val="00422E32"/>
    <w:rsid w:val="0042471B"/>
    <w:rsid w:val="00424C3F"/>
    <w:rsid w:val="00425251"/>
    <w:rsid w:val="004252E8"/>
    <w:rsid w:val="004258A0"/>
    <w:rsid w:val="004275B3"/>
    <w:rsid w:val="00431140"/>
    <w:rsid w:val="0043127F"/>
    <w:rsid w:val="00433C0D"/>
    <w:rsid w:val="00436857"/>
    <w:rsid w:val="0043780A"/>
    <w:rsid w:val="00437FDA"/>
    <w:rsid w:val="00440023"/>
    <w:rsid w:val="00440EA9"/>
    <w:rsid w:val="004434CD"/>
    <w:rsid w:val="004463F9"/>
    <w:rsid w:val="004468FE"/>
    <w:rsid w:val="00446ADB"/>
    <w:rsid w:val="00446C17"/>
    <w:rsid w:val="00447B6B"/>
    <w:rsid w:val="00447E66"/>
    <w:rsid w:val="004506BC"/>
    <w:rsid w:val="0045252A"/>
    <w:rsid w:val="00453069"/>
    <w:rsid w:val="0045325C"/>
    <w:rsid w:val="0045386D"/>
    <w:rsid w:val="004547DE"/>
    <w:rsid w:val="00455847"/>
    <w:rsid w:val="004565C7"/>
    <w:rsid w:val="00461B4E"/>
    <w:rsid w:val="0046220B"/>
    <w:rsid w:val="00465B47"/>
    <w:rsid w:val="004669C7"/>
    <w:rsid w:val="0046704B"/>
    <w:rsid w:val="00467BFC"/>
    <w:rsid w:val="0047077E"/>
    <w:rsid w:val="00470EC1"/>
    <w:rsid w:val="00471A03"/>
    <w:rsid w:val="00472826"/>
    <w:rsid w:val="004735F0"/>
    <w:rsid w:val="00473727"/>
    <w:rsid w:val="004738A7"/>
    <w:rsid w:val="00476325"/>
    <w:rsid w:val="00476F61"/>
    <w:rsid w:val="00477257"/>
    <w:rsid w:val="00477364"/>
    <w:rsid w:val="004774E8"/>
    <w:rsid w:val="004775B2"/>
    <w:rsid w:val="004800CE"/>
    <w:rsid w:val="00481A6B"/>
    <w:rsid w:val="00482AB9"/>
    <w:rsid w:val="00483B8D"/>
    <w:rsid w:val="00483FB6"/>
    <w:rsid w:val="00484427"/>
    <w:rsid w:val="0048443B"/>
    <w:rsid w:val="00485227"/>
    <w:rsid w:val="00487C07"/>
    <w:rsid w:val="0049018D"/>
    <w:rsid w:val="00490C83"/>
    <w:rsid w:val="00490E6B"/>
    <w:rsid w:val="00491FC1"/>
    <w:rsid w:val="00492C5B"/>
    <w:rsid w:val="00494653"/>
    <w:rsid w:val="00495B45"/>
    <w:rsid w:val="00497468"/>
    <w:rsid w:val="004A5200"/>
    <w:rsid w:val="004A556D"/>
    <w:rsid w:val="004A5645"/>
    <w:rsid w:val="004B028C"/>
    <w:rsid w:val="004B119C"/>
    <w:rsid w:val="004B1CB6"/>
    <w:rsid w:val="004B2802"/>
    <w:rsid w:val="004B2847"/>
    <w:rsid w:val="004B28B4"/>
    <w:rsid w:val="004B7710"/>
    <w:rsid w:val="004C1E9D"/>
    <w:rsid w:val="004C24A5"/>
    <w:rsid w:val="004C33AD"/>
    <w:rsid w:val="004C3443"/>
    <w:rsid w:val="004C3B4D"/>
    <w:rsid w:val="004C3D17"/>
    <w:rsid w:val="004C3F18"/>
    <w:rsid w:val="004C6870"/>
    <w:rsid w:val="004C6DC7"/>
    <w:rsid w:val="004D079A"/>
    <w:rsid w:val="004D323A"/>
    <w:rsid w:val="004D554D"/>
    <w:rsid w:val="004D6C39"/>
    <w:rsid w:val="004E0649"/>
    <w:rsid w:val="004E10E5"/>
    <w:rsid w:val="004E174F"/>
    <w:rsid w:val="004E180D"/>
    <w:rsid w:val="004E4305"/>
    <w:rsid w:val="004E53C8"/>
    <w:rsid w:val="004E7AB3"/>
    <w:rsid w:val="004E7AE0"/>
    <w:rsid w:val="004F1440"/>
    <w:rsid w:val="004F1458"/>
    <w:rsid w:val="004F3E5B"/>
    <w:rsid w:val="004F3F2F"/>
    <w:rsid w:val="004F45CE"/>
    <w:rsid w:val="004F55A9"/>
    <w:rsid w:val="004F5982"/>
    <w:rsid w:val="004F6D62"/>
    <w:rsid w:val="004F7DB2"/>
    <w:rsid w:val="00501C69"/>
    <w:rsid w:val="005026A1"/>
    <w:rsid w:val="00502D89"/>
    <w:rsid w:val="005032E7"/>
    <w:rsid w:val="0050675C"/>
    <w:rsid w:val="005067FB"/>
    <w:rsid w:val="00507B53"/>
    <w:rsid w:val="00510D62"/>
    <w:rsid w:val="00517694"/>
    <w:rsid w:val="005207B5"/>
    <w:rsid w:val="0052264F"/>
    <w:rsid w:val="00522AC8"/>
    <w:rsid w:val="0052474A"/>
    <w:rsid w:val="00525D2B"/>
    <w:rsid w:val="0052648E"/>
    <w:rsid w:val="00530679"/>
    <w:rsid w:val="00532825"/>
    <w:rsid w:val="00532CC1"/>
    <w:rsid w:val="00532E9F"/>
    <w:rsid w:val="00534566"/>
    <w:rsid w:val="00535934"/>
    <w:rsid w:val="0053707F"/>
    <w:rsid w:val="00540E43"/>
    <w:rsid w:val="0054121B"/>
    <w:rsid w:val="00541C06"/>
    <w:rsid w:val="00543C24"/>
    <w:rsid w:val="0054525A"/>
    <w:rsid w:val="0054766E"/>
    <w:rsid w:val="0055109A"/>
    <w:rsid w:val="00551605"/>
    <w:rsid w:val="005519C5"/>
    <w:rsid w:val="00553B9A"/>
    <w:rsid w:val="0055484F"/>
    <w:rsid w:val="00555A32"/>
    <w:rsid w:val="00555F9E"/>
    <w:rsid w:val="005578B6"/>
    <w:rsid w:val="00560A55"/>
    <w:rsid w:val="005639A2"/>
    <w:rsid w:val="00565448"/>
    <w:rsid w:val="00566CC6"/>
    <w:rsid w:val="0056792C"/>
    <w:rsid w:val="00567B20"/>
    <w:rsid w:val="00567B8B"/>
    <w:rsid w:val="00570309"/>
    <w:rsid w:val="005707F8"/>
    <w:rsid w:val="00572619"/>
    <w:rsid w:val="005734FB"/>
    <w:rsid w:val="0057374B"/>
    <w:rsid w:val="00574124"/>
    <w:rsid w:val="005768A9"/>
    <w:rsid w:val="0057700F"/>
    <w:rsid w:val="0057711A"/>
    <w:rsid w:val="00580065"/>
    <w:rsid w:val="00583D99"/>
    <w:rsid w:val="005860F1"/>
    <w:rsid w:val="005869D6"/>
    <w:rsid w:val="00587779"/>
    <w:rsid w:val="00587C08"/>
    <w:rsid w:val="0059036A"/>
    <w:rsid w:val="0059170C"/>
    <w:rsid w:val="005924FD"/>
    <w:rsid w:val="00593B75"/>
    <w:rsid w:val="00597C89"/>
    <w:rsid w:val="00597ED1"/>
    <w:rsid w:val="005A05CC"/>
    <w:rsid w:val="005A1019"/>
    <w:rsid w:val="005A18B1"/>
    <w:rsid w:val="005A2606"/>
    <w:rsid w:val="005A2BD7"/>
    <w:rsid w:val="005A3388"/>
    <w:rsid w:val="005A374D"/>
    <w:rsid w:val="005A4DC9"/>
    <w:rsid w:val="005A508D"/>
    <w:rsid w:val="005A6597"/>
    <w:rsid w:val="005A6913"/>
    <w:rsid w:val="005B02C5"/>
    <w:rsid w:val="005B0865"/>
    <w:rsid w:val="005B13B4"/>
    <w:rsid w:val="005B1D3F"/>
    <w:rsid w:val="005B21C9"/>
    <w:rsid w:val="005B464F"/>
    <w:rsid w:val="005B508D"/>
    <w:rsid w:val="005C0266"/>
    <w:rsid w:val="005C4854"/>
    <w:rsid w:val="005C7A1E"/>
    <w:rsid w:val="005D154C"/>
    <w:rsid w:val="005D1E4D"/>
    <w:rsid w:val="005D21E3"/>
    <w:rsid w:val="005D3D28"/>
    <w:rsid w:val="005D4479"/>
    <w:rsid w:val="005D606F"/>
    <w:rsid w:val="005D66FF"/>
    <w:rsid w:val="005D7C1E"/>
    <w:rsid w:val="005E05FB"/>
    <w:rsid w:val="005E06AB"/>
    <w:rsid w:val="005E06B2"/>
    <w:rsid w:val="005E319E"/>
    <w:rsid w:val="005E348A"/>
    <w:rsid w:val="005E657A"/>
    <w:rsid w:val="005E778B"/>
    <w:rsid w:val="005E7B0D"/>
    <w:rsid w:val="005F0109"/>
    <w:rsid w:val="005F244D"/>
    <w:rsid w:val="005F3352"/>
    <w:rsid w:val="005F38AA"/>
    <w:rsid w:val="005F4DD1"/>
    <w:rsid w:val="005F4F3A"/>
    <w:rsid w:val="005F539B"/>
    <w:rsid w:val="0060153D"/>
    <w:rsid w:val="006019EF"/>
    <w:rsid w:val="00601B90"/>
    <w:rsid w:val="00601D02"/>
    <w:rsid w:val="00602D5F"/>
    <w:rsid w:val="00604BC7"/>
    <w:rsid w:val="00605141"/>
    <w:rsid w:val="006054EB"/>
    <w:rsid w:val="00607930"/>
    <w:rsid w:val="00610324"/>
    <w:rsid w:val="00611AF0"/>
    <w:rsid w:val="00613D78"/>
    <w:rsid w:val="00614226"/>
    <w:rsid w:val="00614F26"/>
    <w:rsid w:val="00616391"/>
    <w:rsid w:val="00617ADF"/>
    <w:rsid w:val="00620AE2"/>
    <w:rsid w:val="00621343"/>
    <w:rsid w:val="006213FA"/>
    <w:rsid w:val="00621491"/>
    <w:rsid w:val="00621ED8"/>
    <w:rsid w:val="00622F3B"/>
    <w:rsid w:val="00623EBE"/>
    <w:rsid w:val="00623FD3"/>
    <w:rsid w:val="00624368"/>
    <w:rsid w:val="00625B79"/>
    <w:rsid w:val="006315F6"/>
    <w:rsid w:val="0063172A"/>
    <w:rsid w:val="006318E7"/>
    <w:rsid w:val="00632261"/>
    <w:rsid w:val="00633018"/>
    <w:rsid w:val="00634AFB"/>
    <w:rsid w:val="0063572A"/>
    <w:rsid w:val="00635D18"/>
    <w:rsid w:val="00635F1C"/>
    <w:rsid w:val="006366E2"/>
    <w:rsid w:val="00636D38"/>
    <w:rsid w:val="006405A9"/>
    <w:rsid w:val="00642A18"/>
    <w:rsid w:val="00643D32"/>
    <w:rsid w:val="00646DD7"/>
    <w:rsid w:val="006510C9"/>
    <w:rsid w:val="00651585"/>
    <w:rsid w:val="00653167"/>
    <w:rsid w:val="00653786"/>
    <w:rsid w:val="0065384A"/>
    <w:rsid w:val="006549A5"/>
    <w:rsid w:val="00654C80"/>
    <w:rsid w:val="00655355"/>
    <w:rsid w:val="00656A98"/>
    <w:rsid w:val="00656AB3"/>
    <w:rsid w:val="0065736B"/>
    <w:rsid w:val="00660455"/>
    <w:rsid w:val="00661524"/>
    <w:rsid w:val="00661A37"/>
    <w:rsid w:val="006620C0"/>
    <w:rsid w:val="00662187"/>
    <w:rsid w:val="00662DF3"/>
    <w:rsid w:val="006636E5"/>
    <w:rsid w:val="0066441B"/>
    <w:rsid w:val="0066632D"/>
    <w:rsid w:val="00667E7A"/>
    <w:rsid w:val="00670D13"/>
    <w:rsid w:val="00671AFB"/>
    <w:rsid w:val="00671C35"/>
    <w:rsid w:val="00672985"/>
    <w:rsid w:val="006749A6"/>
    <w:rsid w:val="0067585F"/>
    <w:rsid w:val="0067652E"/>
    <w:rsid w:val="00680747"/>
    <w:rsid w:val="00680BFA"/>
    <w:rsid w:val="0068110F"/>
    <w:rsid w:val="006813E0"/>
    <w:rsid w:val="00682645"/>
    <w:rsid w:val="00682F74"/>
    <w:rsid w:val="0068445A"/>
    <w:rsid w:val="006855E7"/>
    <w:rsid w:val="006859B9"/>
    <w:rsid w:val="00686F48"/>
    <w:rsid w:val="006871A7"/>
    <w:rsid w:val="00691097"/>
    <w:rsid w:val="00692196"/>
    <w:rsid w:val="00693501"/>
    <w:rsid w:val="00693F50"/>
    <w:rsid w:val="00693F71"/>
    <w:rsid w:val="006949EA"/>
    <w:rsid w:val="00694A84"/>
    <w:rsid w:val="0069531D"/>
    <w:rsid w:val="00697EE2"/>
    <w:rsid w:val="006A0A2B"/>
    <w:rsid w:val="006A232E"/>
    <w:rsid w:val="006A3C19"/>
    <w:rsid w:val="006A40D3"/>
    <w:rsid w:val="006A4D7C"/>
    <w:rsid w:val="006A5517"/>
    <w:rsid w:val="006A6426"/>
    <w:rsid w:val="006B1079"/>
    <w:rsid w:val="006B2EC4"/>
    <w:rsid w:val="006B3F15"/>
    <w:rsid w:val="006B5C88"/>
    <w:rsid w:val="006C2A78"/>
    <w:rsid w:val="006C4FD2"/>
    <w:rsid w:val="006C5170"/>
    <w:rsid w:val="006C5F81"/>
    <w:rsid w:val="006C653D"/>
    <w:rsid w:val="006C69B6"/>
    <w:rsid w:val="006D0DB6"/>
    <w:rsid w:val="006D3F86"/>
    <w:rsid w:val="006D5719"/>
    <w:rsid w:val="006D5FD0"/>
    <w:rsid w:val="006D6140"/>
    <w:rsid w:val="006D6396"/>
    <w:rsid w:val="006E0F95"/>
    <w:rsid w:val="006E34D0"/>
    <w:rsid w:val="006E41C8"/>
    <w:rsid w:val="006E6490"/>
    <w:rsid w:val="006E732C"/>
    <w:rsid w:val="006F00D0"/>
    <w:rsid w:val="006F2763"/>
    <w:rsid w:val="006F5905"/>
    <w:rsid w:val="006F5A85"/>
    <w:rsid w:val="006F6AD1"/>
    <w:rsid w:val="006F7FF1"/>
    <w:rsid w:val="00700F52"/>
    <w:rsid w:val="007010FC"/>
    <w:rsid w:val="007015E9"/>
    <w:rsid w:val="007024EA"/>
    <w:rsid w:val="00704A17"/>
    <w:rsid w:val="00704ABE"/>
    <w:rsid w:val="0070565F"/>
    <w:rsid w:val="00707026"/>
    <w:rsid w:val="0070779A"/>
    <w:rsid w:val="00707848"/>
    <w:rsid w:val="00713953"/>
    <w:rsid w:val="00714BAB"/>
    <w:rsid w:val="00714FBF"/>
    <w:rsid w:val="007151CA"/>
    <w:rsid w:val="0071633C"/>
    <w:rsid w:val="007172F1"/>
    <w:rsid w:val="00717DC1"/>
    <w:rsid w:val="0072116A"/>
    <w:rsid w:val="00722F3E"/>
    <w:rsid w:val="00722FEB"/>
    <w:rsid w:val="00723041"/>
    <w:rsid w:val="007230B9"/>
    <w:rsid w:val="00723380"/>
    <w:rsid w:val="00723817"/>
    <w:rsid w:val="0072386A"/>
    <w:rsid w:val="00724EA3"/>
    <w:rsid w:val="00725B1E"/>
    <w:rsid w:val="00726BFC"/>
    <w:rsid w:val="00727290"/>
    <w:rsid w:val="007274D6"/>
    <w:rsid w:val="00733E90"/>
    <w:rsid w:val="007342CD"/>
    <w:rsid w:val="00735272"/>
    <w:rsid w:val="0073623D"/>
    <w:rsid w:val="007370CB"/>
    <w:rsid w:val="00737578"/>
    <w:rsid w:val="007418D9"/>
    <w:rsid w:val="00742FF6"/>
    <w:rsid w:val="0074464D"/>
    <w:rsid w:val="00745BA3"/>
    <w:rsid w:val="00745F23"/>
    <w:rsid w:val="00746C2B"/>
    <w:rsid w:val="00747932"/>
    <w:rsid w:val="00750410"/>
    <w:rsid w:val="00753D82"/>
    <w:rsid w:val="00754FAE"/>
    <w:rsid w:val="00755A0D"/>
    <w:rsid w:val="00755F4C"/>
    <w:rsid w:val="00760964"/>
    <w:rsid w:val="00760C09"/>
    <w:rsid w:val="00761CB5"/>
    <w:rsid w:val="00763260"/>
    <w:rsid w:val="0076443D"/>
    <w:rsid w:val="007644A9"/>
    <w:rsid w:val="00764B1E"/>
    <w:rsid w:val="00765940"/>
    <w:rsid w:val="007673A4"/>
    <w:rsid w:val="00770A3A"/>
    <w:rsid w:val="00770DD1"/>
    <w:rsid w:val="0077466E"/>
    <w:rsid w:val="0077486F"/>
    <w:rsid w:val="00774FFA"/>
    <w:rsid w:val="00776B6A"/>
    <w:rsid w:val="00780CE8"/>
    <w:rsid w:val="00780FA7"/>
    <w:rsid w:val="00781948"/>
    <w:rsid w:val="0078265C"/>
    <w:rsid w:val="00782F0B"/>
    <w:rsid w:val="007832B9"/>
    <w:rsid w:val="007836BC"/>
    <w:rsid w:val="0078596D"/>
    <w:rsid w:val="0078627B"/>
    <w:rsid w:val="00786824"/>
    <w:rsid w:val="00786F35"/>
    <w:rsid w:val="007910B1"/>
    <w:rsid w:val="007910D9"/>
    <w:rsid w:val="00791675"/>
    <w:rsid w:val="007926FC"/>
    <w:rsid w:val="00792737"/>
    <w:rsid w:val="00792C2F"/>
    <w:rsid w:val="00792CED"/>
    <w:rsid w:val="00792EB0"/>
    <w:rsid w:val="00793626"/>
    <w:rsid w:val="00795B01"/>
    <w:rsid w:val="007A03CC"/>
    <w:rsid w:val="007A0DF3"/>
    <w:rsid w:val="007A0FF4"/>
    <w:rsid w:val="007A1528"/>
    <w:rsid w:val="007A199F"/>
    <w:rsid w:val="007A1F28"/>
    <w:rsid w:val="007A341B"/>
    <w:rsid w:val="007A3F3B"/>
    <w:rsid w:val="007A4D7B"/>
    <w:rsid w:val="007A5ADB"/>
    <w:rsid w:val="007B088B"/>
    <w:rsid w:val="007B0DAA"/>
    <w:rsid w:val="007B3D37"/>
    <w:rsid w:val="007B4368"/>
    <w:rsid w:val="007B49FD"/>
    <w:rsid w:val="007B5260"/>
    <w:rsid w:val="007B737E"/>
    <w:rsid w:val="007C2094"/>
    <w:rsid w:val="007C2B0C"/>
    <w:rsid w:val="007C3278"/>
    <w:rsid w:val="007C4444"/>
    <w:rsid w:val="007C5E10"/>
    <w:rsid w:val="007D11ED"/>
    <w:rsid w:val="007D4935"/>
    <w:rsid w:val="007E0331"/>
    <w:rsid w:val="007E0EDE"/>
    <w:rsid w:val="007E212D"/>
    <w:rsid w:val="007E22BB"/>
    <w:rsid w:val="007E3075"/>
    <w:rsid w:val="007E5CBE"/>
    <w:rsid w:val="007E742A"/>
    <w:rsid w:val="007F0CFC"/>
    <w:rsid w:val="007F1831"/>
    <w:rsid w:val="007F2933"/>
    <w:rsid w:val="007F742B"/>
    <w:rsid w:val="007F7888"/>
    <w:rsid w:val="008009E8"/>
    <w:rsid w:val="00802231"/>
    <w:rsid w:val="008100CA"/>
    <w:rsid w:val="0081047E"/>
    <w:rsid w:val="008104F8"/>
    <w:rsid w:val="00811187"/>
    <w:rsid w:val="008139C7"/>
    <w:rsid w:val="008146C4"/>
    <w:rsid w:val="00816880"/>
    <w:rsid w:val="00816D8D"/>
    <w:rsid w:val="0081780D"/>
    <w:rsid w:val="00817DF8"/>
    <w:rsid w:val="008200DE"/>
    <w:rsid w:val="0082070F"/>
    <w:rsid w:val="00820F09"/>
    <w:rsid w:val="0082260D"/>
    <w:rsid w:val="0082386D"/>
    <w:rsid w:val="00823F76"/>
    <w:rsid w:val="008241BF"/>
    <w:rsid w:val="00824999"/>
    <w:rsid w:val="00825922"/>
    <w:rsid w:val="0082605F"/>
    <w:rsid w:val="00834D30"/>
    <w:rsid w:val="00836D3F"/>
    <w:rsid w:val="00837AD4"/>
    <w:rsid w:val="008415E6"/>
    <w:rsid w:val="00843879"/>
    <w:rsid w:val="0084406E"/>
    <w:rsid w:val="00844692"/>
    <w:rsid w:val="00844EA5"/>
    <w:rsid w:val="0084552E"/>
    <w:rsid w:val="00845AEF"/>
    <w:rsid w:val="00846DE7"/>
    <w:rsid w:val="00847182"/>
    <w:rsid w:val="00852EA9"/>
    <w:rsid w:val="0085467D"/>
    <w:rsid w:val="008547CA"/>
    <w:rsid w:val="00854C9A"/>
    <w:rsid w:val="00854DB0"/>
    <w:rsid w:val="0085540D"/>
    <w:rsid w:val="00856623"/>
    <w:rsid w:val="00860E8B"/>
    <w:rsid w:val="0086245E"/>
    <w:rsid w:val="0086249F"/>
    <w:rsid w:val="00862E92"/>
    <w:rsid w:val="0086346B"/>
    <w:rsid w:val="00863F3A"/>
    <w:rsid w:val="008675B4"/>
    <w:rsid w:val="008711B3"/>
    <w:rsid w:val="00871AB6"/>
    <w:rsid w:val="00873306"/>
    <w:rsid w:val="0087450F"/>
    <w:rsid w:val="008762D2"/>
    <w:rsid w:val="00880A55"/>
    <w:rsid w:val="00881839"/>
    <w:rsid w:val="008824FF"/>
    <w:rsid w:val="008827F5"/>
    <w:rsid w:val="00883471"/>
    <w:rsid w:val="00883CAB"/>
    <w:rsid w:val="00883D91"/>
    <w:rsid w:val="008841B9"/>
    <w:rsid w:val="00884859"/>
    <w:rsid w:val="0088651A"/>
    <w:rsid w:val="0088689D"/>
    <w:rsid w:val="00886BD8"/>
    <w:rsid w:val="008870E9"/>
    <w:rsid w:val="00890A4B"/>
    <w:rsid w:val="00890E91"/>
    <w:rsid w:val="00891373"/>
    <w:rsid w:val="00892284"/>
    <w:rsid w:val="00892E9A"/>
    <w:rsid w:val="00893938"/>
    <w:rsid w:val="00894391"/>
    <w:rsid w:val="00895E49"/>
    <w:rsid w:val="008962CA"/>
    <w:rsid w:val="00896664"/>
    <w:rsid w:val="00896BB8"/>
    <w:rsid w:val="00896F8D"/>
    <w:rsid w:val="00897063"/>
    <w:rsid w:val="0089749A"/>
    <w:rsid w:val="008A1142"/>
    <w:rsid w:val="008A14B3"/>
    <w:rsid w:val="008A315B"/>
    <w:rsid w:val="008A3EDA"/>
    <w:rsid w:val="008A49FC"/>
    <w:rsid w:val="008A535C"/>
    <w:rsid w:val="008A5CBB"/>
    <w:rsid w:val="008A5F2B"/>
    <w:rsid w:val="008A6DE0"/>
    <w:rsid w:val="008B1F8D"/>
    <w:rsid w:val="008B32C9"/>
    <w:rsid w:val="008B4644"/>
    <w:rsid w:val="008B4D57"/>
    <w:rsid w:val="008B67A7"/>
    <w:rsid w:val="008C1C9B"/>
    <w:rsid w:val="008C1F40"/>
    <w:rsid w:val="008C245E"/>
    <w:rsid w:val="008C4B71"/>
    <w:rsid w:val="008C6333"/>
    <w:rsid w:val="008C7765"/>
    <w:rsid w:val="008D0546"/>
    <w:rsid w:val="008D12D5"/>
    <w:rsid w:val="008D19D9"/>
    <w:rsid w:val="008D20A8"/>
    <w:rsid w:val="008D2D49"/>
    <w:rsid w:val="008D2E71"/>
    <w:rsid w:val="008D3C41"/>
    <w:rsid w:val="008D3EC3"/>
    <w:rsid w:val="008D5452"/>
    <w:rsid w:val="008D67F4"/>
    <w:rsid w:val="008D73FE"/>
    <w:rsid w:val="008D7CC5"/>
    <w:rsid w:val="008E2735"/>
    <w:rsid w:val="008E3C07"/>
    <w:rsid w:val="008E3CB9"/>
    <w:rsid w:val="008E5957"/>
    <w:rsid w:val="008E6365"/>
    <w:rsid w:val="008F084C"/>
    <w:rsid w:val="008F0FB8"/>
    <w:rsid w:val="008F228F"/>
    <w:rsid w:val="008F28AF"/>
    <w:rsid w:val="008F3BF3"/>
    <w:rsid w:val="008F4B85"/>
    <w:rsid w:val="008F537F"/>
    <w:rsid w:val="008F77D2"/>
    <w:rsid w:val="009006DE"/>
    <w:rsid w:val="00902393"/>
    <w:rsid w:val="0090385B"/>
    <w:rsid w:val="00905BB7"/>
    <w:rsid w:val="00906557"/>
    <w:rsid w:val="009066FD"/>
    <w:rsid w:val="00910BC3"/>
    <w:rsid w:val="00910FD3"/>
    <w:rsid w:val="00913851"/>
    <w:rsid w:val="009145F5"/>
    <w:rsid w:val="009147E6"/>
    <w:rsid w:val="009150E3"/>
    <w:rsid w:val="00920DAA"/>
    <w:rsid w:val="009228FA"/>
    <w:rsid w:val="00923720"/>
    <w:rsid w:val="00923892"/>
    <w:rsid w:val="009244E6"/>
    <w:rsid w:val="00925299"/>
    <w:rsid w:val="00925BAA"/>
    <w:rsid w:val="00925BB3"/>
    <w:rsid w:val="00927F1B"/>
    <w:rsid w:val="0093025C"/>
    <w:rsid w:val="00930BA4"/>
    <w:rsid w:val="0093230F"/>
    <w:rsid w:val="00934171"/>
    <w:rsid w:val="00936163"/>
    <w:rsid w:val="00936828"/>
    <w:rsid w:val="00937EA5"/>
    <w:rsid w:val="0094224D"/>
    <w:rsid w:val="0094233A"/>
    <w:rsid w:val="00942684"/>
    <w:rsid w:val="00943EB7"/>
    <w:rsid w:val="00944BC3"/>
    <w:rsid w:val="0094558F"/>
    <w:rsid w:val="00945700"/>
    <w:rsid w:val="00945F02"/>
    <w:rsid w:val="00946C87"/>
    <w:rsid w:val="00953BEC"/>
    <w:rsid w:val="00954738"/>
    <w:rsid w:val="009553E5"/>
    <w:rsid w:val="009559E8"/>
    <w:rsid w:val="00956BC6"/>
    <w:rsid w:val="00957237"/>
    <w:rsid w:val="00957A12"/>
    <w:rsid w:val="00960476"/>
    <w:rsid w:val="00960D07"/>
    <w:rsid w:val="009616C7"/>
    <w:rsid w:val="00963BC4"/>
    <w:rsid w:val="009641AA"/>
    <w:rsid w:val="00964544"/>
    <w:rsid w:val="00964C59"/>
    <w:rsid w:val="009701E3"/>
    <w:rsid w:val="00970BA3"/>
    <w:rsid w:val="00973338"/>
    <w:rsid w:val="00974877"/>
    <w:rsid w:val="0097597E"/>
    <w:rsid w:val="0097612B"/>
    <w:rsid w:val="009776A0"/>
    <w:rsid w:val="00977D22"/>
    <w:rsid w:val="00980434"/>
    <w:rsid w:val="00980C06"/>
    <w:rsid w:val="00980EF0"/>
    <w:rsid w:val="009812F4"/>
    <w:rsid w:val="009819F9"/>
    <w:rsid w:val="00981D0C"/>
    <w:rsid w:val="009851EC"/>
    <w:rsid w:val="00986C26"/>
    <w:rsid w:val="00987401"/>
    <w:rsid w:val="009924AE"/>
    <w:rsid w:val="00992DE0"/>
    <w:rsid w:val="00993B7F"/>
    <w:rsid w:val="00995088"/>
    <w:rsid w:val="00996717"/>
    <w:rsid w:val="00996A68"/>
    <w:rsid w:val="009972BA"/>
    <w:rsid w:val="0099738B"/>
    <w:rsid w:val="00997747"/>
    <w:rsid w:val="00997E88"/>
    <w:rsid w:val="009A00A7"/>
    <w:rsid w:val="009A0D6D"/>
    <w:rsid w:val="009A0E17"/>
    <w:rsid w:val="009A3611"/>
    <w:rsid w:val="009A3E3E"/>
    <w:rsid w:val="009A428A"/>
    <w:rsid w:val="009A5C0F"/>
    <w:rsid w:val="009A6F2C"/>
    <w:rsid w:val="009A7B67"/>
    <w:rsid w:val="009B1348"/>
    <w:rsid w:val="009B24F5"/>
    <w:rsid w:val="009B2637"/>
    <w:rsid w:val="009B49B8"/>
    <w:rsid w:val="009B6122"/>
    <w:rsid w:val="009B68B1"/>
    <w:rsid w:val="009B778F"/>
    <w:rsid w:val="009B77AD"/>
    <w:rsid w:val="009B789E"/>
    <w:rsid w:val="009C03B3"/>
    <w:rsid w:val="009C09B0"/>
    <w:rsid w:val="009C0C15"/>
    <w:rsid w:val="009C0FFA"/>
    <w:rsid w:val="009C3641"/>
    <w:rsid w:val="009C7642"/>
    <w:rsid w:val="009C7775"/>
    <w:rsid w:val="009D0694"/>
    <w:rsid w:val="009D3DBE"/>
    <w:rsid w:val="009D3DEC"/>
    <w:rsid w:val="009D4361"/>
    <w:rsid w:val="009D5E64"/>
    <w:rsid w:val="009D64AC"/>
    <w:rsid w:val="009D6CF7"/>
    <w:rsid w:val="009E000C"/>
    <w:rsid w:val="009E233E"/>
    <w:rsid w:val="009E34CA"/>
    <w:rsid w:val="009E5563"/>
    <w:rsid w:val="009E6C4B"/>
    <w:rsid w:val="009F32BE"/>
    <w:rsid w:val="009F633C"/>
    <w:rsid w:val="009F740F"/>
    <w:rsid w:val="00A00EAB"/>
    <w:rsid w:val="00A01960"/>
    <w:rsid w:val="00A0444F"/>
    <w:rsid w:val="00A045DA"/>
    <w:rsid w:val="00A1138D"/>
    <w:rsid w:val="00A13CB9"/>
    <w:rsid w:val="00A2245F"/>
    <w:rsid w:val="00A24032"/>
    <w:rsid w:val="00A2539F"/>
    <w:rsid w:val="00A254D9"/>
    <w:rsid w:val="00A26A2C"/>
    <w:rsid w:val="00A3107B"/>
    <w:rsid w:val="00A34EE0"/>
    <w:rsid w:val="00A34F35"/>
    <w:rsid w:val="00A350AA"/>
    <w:rsid w:val="00A35211"/>
    <w:rsid w:val="00A35D0A"/>
    <w:rsid w:val="00A37485"/>
    <w:rsid w:val="00A37B68"/>
    <w:rsid w:val="00A37FA0"/>
    <w:rsid w:val="00A41F76"/>
    <w:rsid w:val="00A43ABA"/>
    <w:rsid w:val="00A44B90"/>
    <w:rsid w:val="00A44E90"/>
    <w:rsid w:val="00A45C65"/>
    <w:rsid w:val="00A46144"/>
    <w:rsid w:val="00A47EE5"/>
    <w:rsid w:val="00A50688"/>
    <w:rsid w:val="00A5068F"/>
    <w:rsid w:val="00A517DC"/>
    <w:rsid w:val="00A51DD4"/>
    <w:rsid w:val="00A51F8D"/>
    <w:rsid w:val="00A5251B"/>
    <w:rsid w:val="00A5348C"/>
    <w:rsid w:val="00A54090"/>
    <w:rsid w:val="00A54FE5"/>
    <w:rsid w:val="00A57EC7"/>
    <w:rsid w:val="00A60D87"/>
    <w:rsid w:val="00A630DE"/>
    <w:rsid w:val="00A63F3D"/>
    <w:rsid w:val="00A6561E"/>
    <w:rsid w:val="00A658C7"/>
    <w:rsid w:val="00A65E78"/>
    <w:rsid w:val="00A65EB0"/>
    <w:rsid w:val="00A708EB"/>
    <w:rsid w:val="00A7114A"/>
    <w:rsid w:val="00A72758"/>
    <w:rsid w:val="00A72802"/>
    <w:rsid w:val="00A7360B"/>
    <w:rsid w:val="00A74E32"/>
    <w:rsid w:val="00A75FA8"/>
    <w:rsid w:val="00A76E73"/>
    <w:rsid w:val="00A81696"/>
    <w:rsid w:val="00A83E53"/>
    <w:rsid w:val="00A84553"/>
    <w:rsid w:val="00A867C7"/>
    <w:rsid w:val="00A870AE"/>
    <w:rsid w:val="00A87F85"/>
    <w:rsid w:val="00A900A1"/>
    <w:rsid w:val="00A920F4"/>
    <w:rsid w:val="00A92D2F"/>
    <w:rsid w:val="00A936AA"/>
    <w:rsid w:val="00A93714"/>
    <w:rsid w:val="00A953F3"/>
    <w:rsid w:val="00A95448"/>
    <w:rsid w:val="00A96709"/>
    <w:rsid w:val="00A96897"/>
    <w:rsid w:val="00A970E2"/>
    <w:rsid w:val="00AA0C30"/>
    <w:rsid w:val="00AA346A"/>
    <w:rsid w:val="00AA35A4"/>
    <w:rsid w:val="00AA499B"/>
    <w:rsid w:val="00AA6B4B"/>
    <w:rsid w:val="00AB1AB5"/>
    <w:rsid w:val="00AB1B7A"/>
    <w:rsid w:val="00AB2A1A"/>
    <w:rsid w:val="00AB48E4"/>
    <w:rsid w:val="00AB6380"/>
    <w:rsid w:val="00AC07B1"/>
    <w:rsid w:val="00AC21E9"/>
    <w:rsid w:val="00AC28D2"/>
    <w:rsid w:val="00AC3452"/>
    <w:rsid w:val="00AC4330"/>
    <w:rsid w:val="00AC577D"/>
    <w:rsid w:val="00AC5D6E"/>
    <w:rsid w:val="00AD1254"/>
    <w:rsid w:val="00AD1427"/>
    <w:rsid w:val="00AD2BB7"/>
    <w:rsid w:val="00AD6199"/>
    <w:rsid w:val="00AE0208"/>
    <w:rsid w:val="00AE5A9E"/>
    <w:rsid w:val="00AE62F2"/>
    <w:rsid w:val="00AE69EC"/>
    <w:rsid w:val="00AE7506"/>
    <w:rsid w:val="00AE7DFA"/>
    <w:rsid w:val="00AE7E36"/>
    <w:rsid w:val="00AF00A4"/>
    <w:rsid w:val="00AF185C"/>
    <w:rsid w:val="00AF22EF"/>
    <w:rsid w:val="00AF4028"/>
    <w:rsid w:val="00AF4212"/>
    <w:rsid w:val="00AF45BE"/>
    <w:rsid w:val="00AF4E84"/>
    <w:rsid w:val="00AF5E3E"/>
    <w:rsid w:val="00AF67F5"/>
    <w:rsid w:val="00AF6D38"/>
    <w:rsid w:val="00AF7776"/>
    <w:rsid w:val="00AF78A4"/>
    <w:rsid w:val="00AF7915"/>
    <w:rsid w:val="00B001AE"/>
    <w:rsid w:val="00B0176D"/>
    <w:rsid w:val="00B02172"/>
    <w:rsid w:val="00B044B5"/>
    <w:rsid w:val="00B04D47"/>
    <w:rsid w:val="00B0695D"/>
    <w:rsid w:val="00B10209"/>
    <w:rsid w:val="00B111AF"/>
    <w:rsid w:val="00B16876"/>
    <w:rsid w:val="00B168FE"/>
    <w:rsid w:val="00B16AC6"/>
    <w:rsid w:val="00B16AF8"/>
    <w:rsid w:val="00B16B3E"/>
    <w:rsid w:val="00B17364"/>
    <w:rsid w:val="00B17F54"/>
    <w:rsid w:val="00B2048B"/>
    <w:rsid w:val="00B212AD"/>
    <w:rsid w:val="00B2290A"/>
    <w:rsid w:val="00B2357A"/>
    <w:rsid w:val="00B2410E"/>
    <w:rsid w:val="00B2443A"/>
    <w:rsid w:val="00B2506B"/>
    <w:rsid w:val="00B25500"/>
    <w:rsid w:val="00B25F6E"/>
    <w:rsid w:val="00B31079"/>
    <w:rsid w:val="00B32727"/>
    <w:rsid w:val="00B32888"/>
    <w:rsid w:val="00B34734"/>
    <w:rsid w:val="00B348E7"/>
    <w:rsid w:val="00B35B56"/>
    <w:rsid w:val="00B37590"/>
    <w:rsid w:val="00B379F4"/>
    <w:rsid w:val="00B4136B"/>
    <w:rsid w:val="00B41926"/>
    <w:rsid w:val="00B42DFD"/>
    <w:rsid w:val="00B44D71"/>
    <w:rsid w:val="00B46D30"/>
    <w:rsid w:val="00B50BD7"/>
    <w:rsid w:val="00B513BC"/>
    <w:rsid w:val="00B51584"/>
    <w:rsid w:val="00B53271"/>
    <w:rsid w:val="00B5378B"/>
    <w:rsid w:val="00B53D1A"/>
    <w:rsid w:val="00B54032"/>
    <w:rsid w:val="00B57B1D"/>
    <w:rsid w:val="00B60359"/>
    <w:rsid w:val="00B6039E"/>
    <w:rsid w:val="00B60EB9"/>
    <w:rsid w:val="00B61FDE"/>
    <w:rsid w:val="00B623F0"/>
    <w:rsid w:val="00B6388D"/>
    <w:rsid w:val="00B642D4"/>
    <w:rsid w:val="00B71752"/>
    <w:rsid w:val="00B71CDA"/>
    <w:rsid w:val="00B72B58"/>
    <w:rsid w:val="00B730C1"/>
    <w:rsid w:val="00B7428F"/>
    <w:rsid w:val="00B7437A"/>
    <w:rsid w:val="00B75BC6"/>
    <w:rsid w:val="00B76D62"/>
    <w:rsid w:val="00B76F99"/>
    <w:rsid w:val="00B77C6A"/>
    <w:rsid w:val="00B8038E"/>
    <w:rsid w:val="00B8185E"/>
    <w:rsid w:val="00B82FF8"/>
    <w:rsid w:val="00B83287"/>
    <w:rsid w:val="00B83DB8"/>
    <w:rsid w:val="00B913D3"/>
    <w:rsid w:val="00B91470"/>
    <w:rsid w:val="00B92873"/>
    <w:rsid w:val="00B92D6D"/>
    <w:rsid w:val="00B9508D"/>
    <w:rsid w:val="00B965DC"/>
    <w:rsid w:val="00B96FAE"/>
    <w:rsid w:val="00BA0DF4"/>
    <w:rsid w:val="00BA16A6"/>
    <w:rsid w:val="00BA4633"/>
    <w:rsid w:val="00BA472F"/>
    <w:rsid w:val="00BA5D9E"/>
    <w:rsid w:val="00BA6220"/>
    <w:rsid w:val="00BB114C"/>
    <w:rsid w:val="00BB2501"/>
    <w:rsid w:val="00BB28A2"/>
    <w:rsid w:val="00BB597A"/>
    <w:rsid w:val="00BB5E7A"/>
    <w:rsid w:val="00BB76E3"/>
    <w:rsid w:val="00BB7728"/>
    <w:rsid w:val="00BB7B37"/>
    <w:rsid w:val="00BC1C2F"/>
    <w:rsid w:val="00BC3E5F"/>
    <w:rsid w:val="00BC549C"/>
    <w:rsid w:val="00BC72D0"/>
    <w:rsid w:val="00BC7F0A"/>
    <w:rsid w:val="00BD2FF7"/>
    <w:rsid w:val="00BD40C0"/>
    <w:rsid w:val="00BD4CA1"/>
    <w:rsid w:val="00BD5158"/>
    <w:rsid w:val="00BD599B"/>
    <w:rsid w:val="00BD603B"/>
    <w:rsid w:val="00BD7DF3"/>
    <w:rsid w:val="00BE2945"/>
    <w:rsid w:val="00BE45E1"/>
    <w:rsid w:val="00BE79E4"/>
    <w:rsid w:val="00BE7B19"/>
    <w:rsid w:val="00BF025F"/>
    <w:rsid w:val="00BF058A"/>
    <w:rsid w:val="00BF06E7"/>
    <w:rsid w:val="00BF2DFD"/>
    <w:rsid w:val="00BF35A5"/>
    <w:rsid w:val="00BF5A3E"/>
    <w:rsid w:val="00BF76D0"/>
    <w:rsid w:val="00C00283"/>
    <w:rsid w:val="00C00E60"/>
    <w:rsid w:val="00C029D2"/>
    <w:rsid w:val="00C03AEC"/>
    <w:rsid w:val="00C066CC"/>
    <w:rsid w:val="00C10540"/>
    <w:rsid w:val="00C1092C"/>
    <w:rsid w:val="00C10AA4"/>
    <w:rsid w:val="00C10C72"/>
    <w:rsid w:val="00C1468D"/>
    <w:rsid w:val="00C14F61"/>
    <w:rsid w:val="00C17745"/>
    <w:rsid w:val="00C20527"/>
    <w:rsid w:val="00C224A5"/>
    <w:rsid w:val="00C22780"/>
    <w:rsid w:val="00C252E4"/>
    <w:rsid w:val="00C25CA8"/>
    <w:rsid w:val="00C267AD"/>
    <w:rsid w:val="00C269A4"/>
    <w:rsid w:val="00C270F8"/>
    <w:rsid w:val="00C275B7"/>
    <w:rsid w:val="00C32911"/>
    <w:rsid w:val="00C4117E"/>
    <w:rsid w:val="00C417F3"/>
    <w:rsid w:val="00C41AFC"/>
    <w:rsid w:val="00C41E25"/>
    <w:rsid w:val="00C420B0"/>
    <w:rsid w:val="00C4242C"/>
    <w:rsid w:val="00C43A61"/>
    <w:rsid w:val="00C43D01"/>
    <w:rsid w:val="00C441C9"/>
    <w:rsid w:val="00C45C23"/>
    <w:rsid w:val="00C46E75"/>
    <w:rsid w:val="00C47715"/>
    <w:rsid w:val="00C47765"/>
    <w:rsid w:val="00C47D5F"/>
    <w:rsid w:val="00C533B1"/>
    <w:rsid w:val="00C53791"/>
    <w:rsid w:val="00C5389D"/>
    <w:rsid w:val="00C53F08"/>
    <w:rsid w:val="00C54342"/>
    <w:rsid w:val="00C5524A"/>
    <w:rsid w:val="00C566D7"/>
    <w:rsid w:val="00C57A46"/>
    <w:rsid w:val="00C600FE"/>
    <w:rsid w:val="00C6032A"/>
    <w:rsid w:val="00C60975"/>
    <w:rsid w:val="00C632AF"/>
    <w:rsid w:val="00C636B6"/>
    <w:rsid w:val="00C64CA5"/>
    <w:rsid w:val="00C65D70"/>
    <w:rsid w:val="00C733D1"/>
    <w:rsid w:val="00C773B9"/>
    <w:rsid w:val="00C777B3"/>
    <w:rsid w:val="00C77BCE"/>
    <w:rsid w:val="00C80515"/>
    <w:rsid w:val="00C8094B"/>
    <w:rsid w:val="00C81136"/>
    <w:rsid w:val="00C81468"/>
    <w:rsid w:val="00C817E9"/>
    <w:rsid w:val="00C8194B"/>
    <w:rsid w:val="00C8291E"/>
    <w:rsid w:val="00C841C8"/>
    <w:rsid w:val="00C84F97"/>
    <w:rsid w:val="00C9039A"/>
    <w:rsid w:val="00C918D3"/>
    <w:rsid w:val="00C92765"/>
    <w:rsid w:val="00C92DDC"/>
    <w:rsid w:val="00C92FE6"/>
    <w:rsid w:val="00C930A5"/>
    <w:rsid w:val="00C96B0C"/>
    <w:rsid w:val="00CA17BA"/>
    <w:rsid w:val="00CA22FA"/>
    <w:rsid w:val="00CA289B"/>
    <w:rsid w:val="00CA3FC5"/>
    <w:rsid w:val="00CA5DBC"/>
    <w:rsid w:val="00CA64A9"/>
    <w:rsid w:val="00CA74DA"/>
    <w:rsid w:val="00CB0373"/>
    <w:rsid w:val="00CB0ADA"/>
    <w:rsid w:val="00CB1F9C"/>
    <w:rsid w:val="00CB48C8"/>
    <w:rsid w:val="00CB5480"/>
    <w:rsid w:val="00CB59D7"/>
    <w:rsid w:val="00CB66E4"/>
    <w:rsid w:val="00CB6B9A"/>
    <w:rsid w:val="00CB70A3"/>
    <w:rsid w:val="00CB736B"/>
    <w:rsid w:val="00CC350F"/>
    <w:rsid w:val="00CC4B6A"/>
    <w:rsid w:val="00CC4C34"/>
    <w:rsid w:val="00CC4D58"/>
    <w:rsid w:val="00CC5345"/>
    <w:rsid w:val="00CC5536"/>
    <w:rsid w:val="00CC7246"/>
    <w:rsid w:val="00CC7DBB"/>
    <w:rsid w:val="00CD00DF"/>
    <w:rsid w:val="00CD0F33"/>
    <w:rsid w:val="00CD4C38"/>
    <w:rsid w:val="00CE1FB6"/>
    <w:rsid w:val="00CE31ED"/>
    <w:rsid w:val="00CE378F"/>
    <w:rsid w:val="00CE5185"/>
    <w:rsid w:val="00CE6067"/>
    <w:rsid w:val="00CE71BA"/>
    <w:rsid w:val="00CE79EC"/>
    <w:rsid w:val="00CE7CBF"/>
    <w:rsid w:val="00CF5655"/>
    <w:rsid w:val="00CF5880"/>
    <w:rsid w:val="00CF6FFC"/>
    <w:rsid w:val="00D01A85"/>
    <w:rsid w:val="00D029CE"/>
    <w:rsid w:val="00D03231"/>
    <w:rsid w:val="00D03546"/>
    <w:rsid w:val="00D03E67"/>
    <w:rsid w:val="00D03E6A"/>
    <w:rsid w:val="00D058F7"/>
    <w:rsid w:val="00D0635D"/>
    <w:rsid w:val="00D06C18"/>
    <w:rsid w:val="00D06F80"/>
    <w:rsid w:val="00D10BB9"/>
    <w:rsid w:val="00D151F4"/>
    <w:rsid w:val="00D15D13"/>
    <w:rsid w:val="00D15D2C"/>
    <w:rsid w:val="00D17255"/>
    <w:rsid w:val="00D177C6"/>
    <w:rsid w:val="00D20495"/>
    <w:rsid w:val="00D22149"/>
    <w:rsid w:val="00D22155"/>
    <w:rsid w:val="00D2292E"/>
    <w:rsid w:val="00D22AB7"/>
    <w:rsid w:val="00D23DE6"/>
    <w:rsid w:val="00D262E9"/>
    <w:rsid w:val="00D267F8"/>
    <w:rsid w:val="00D26B8D"/>
    <w:rsid w:val="00D26F10"/>
    <w:rsid w:val="00D27171"/>
    <w:rsid w:val="00D30496"/>
    <w:rsid w:val="00D315DA"/>
    <w:rsid w:val="00D31B20"/>
    <w:rsid w:val="00D31CAF"/>
    <w:rsid w:val="00D33C87"/>
    <w:rsid w:val="00D350D5"/>
    <w:rsid w:val="00D35AB3"/>
    <w:rsid w:val="00D35ECA"/>
    <w:rsid w:val="00D41E2C"/>
    <w:rsid w:val="00D42DCA"/>
    <w:rsid w:val="00D44292"/>
    <w:rsid w:val="00D45BE9"/>
    <w:rsid w:val="00D463DE"/>
    <w:rsid w:val="00D46ED6"/>
    <w:rsid w:val="00D46FAB"/>
    <w:rsid w:val="00D47A03"/>
    <w:rsid w:val="00D5062E"/>
    <w:rsid w:val="00D50938"/>
    <w:rsid w:val="00D525FF"/>
    <w:rsid w:val="00D54F6D"/>
    <w:rsid w:val="00D55425"/>
    <w:rsid w:val="00D6114A"/>
    <w:rsid w:val="00D6130E"/>
    <w:rsid w:val="00D617F0"/>
    <w:rsid w:val="00D62010"/>
    <w:rsid w:val="00D6358D"/>
    <w:rsid w:val="00D638F4"/>
    <w:rsid w:val="00D64CED"/>
    <w:rsid w:val="00D64E16"/>
    <w:rsid w:val="00D650BB"/>
    <w:rsid w:val="00D65750"/>
    <w:rsid w:val="00D669EF"/>
    <w:rsid w:val="00D6748D"/>
    <w:rsid w:val="00D70C64"/>
    <w:rsid w:val="00D70CBA"/>
    <w:rsid w:val="00D72557"/>
    <w:rsid w:val="00D7320F"/>
    <w:rsid w:val="00D737A3"/>
    <w:rsid w:val="00D75323"/>
    <w:rsid w:val="00D754F0"/>
    <w:rsid w:val="00D81559"/>
    <w:rsid w:val="00D815CF"/>
    <w:rsid w:val="00D81EE0"/>
    <w:rsid w:val="00D839A1"/>
    <w:rsid w:val="00D83F83"/>
    <w:rsid w:val="00D841E5"/>
    <w:rsid w:val="00D87EB4"/>
    <w:rsid w:val="00D9073C"/>
    <w:rsid w:val="00D918C2"/>
    <w:rsid w:val="00D92E9E"/>
    <w:rsid w:val="00D94299"/>
    <w:rsid w:val="00D956DD"/>
    <w:rsid w:val="00D95F4D"/>
    <w:rsid w:val="00D9645B"/>
    <w:rsid w:val="00D97094"/>
    <w:rsid w:val="00DA0AC0"/>
    <w:rsid w:val="00DA10AE"/>
    <w:rsid w:val="00DA1231"/>
    <w:rsid w:val="00DA2D56"/>
    <w:rsid w:val="00DA3865"/>
    <w:rsid w:val="00DA55AB"/>
    <w:rsid w:val="00DA7C5A"/>
    <w:rsid w:val="00DB2FC6"/>
    <w:rsid w:val="00DB3141"/>
    <w:rsid w:val="00DB5A36"/>
    <w:rsid w:val="00DB761B"/>
    <w:rsid w:val="00DC1604"/>
    <w:rsid w:val="00DC160A"/>
    <w:rsid w:val="00DC569E"/>
    <w:rsid w:val="00DC58BB"/>
    <w:rsid w:val="00DC6174"/>
    <w:rsid w:val="00DC7CDA"/>
    <w:rsid w:val="00DC7F97"/>
    <w:rsid w:val="00DD0423"/>
    <w:rsid w:val="00DD19C2"/>
    <w:rsid w:val="00DD2835"/>
    <w:rsid w:val="00DD33A7"/>
    <w:rsid w:val="00DD3678"/>
    <w:rsid w:val="00DD3FA2"/>
    <w:rsid w:val="00DD5B23"/>
    <w:rsid w:val="00DD7622"/>
    <w:rsid w:val="00DE0B77"/>
    <w:rsid w:val="00DE3658"/>
    <w:rsid w:val="00DE4B59"/>
    <w:rsid w:val="00DE5F17"/>
    <w:rsid w:val="00DE7782"/>
    <w:rsid w:val="00DF1A51"/>
    <w:rsid w:val="00DF2CF3"/>
    <w:rsid w:val="00DF3F41"/>
    <w:rsid w:val="00DF4B84"/>
    <w:rsid w:val="00DF76EA"/>
    <w:rsid w:val="00DF7FCE"/>
    <w:rsid w:val="00E00D38"/>
    <w:rsid w:val="00E02FF0"/>
    <w:rsid w:val="00E067DE"/>
    <w:rsid w:val="00E1076A"/>
    <w:rsid w:val="00E12FF5"/>
    <w:rsid w:val="00E147C3"/>
    <w:rsid w:val="00E15371"/>
    <w:rsid w:val="00E16206"/>
    <w:rsid w:val="00E16860"/>
    <w:rsid w:val="00E16C20"/>
    <w:rsid w:val="00E170FD"/>
    <w:rsid w:val="00E177CF"/>
    <w:rsid w:val="00E22638"/>
    <w:rsid w:val="00E24901"/>
    <w:rsid w:val="00E27745"/>
    <w:rsid w:val="00E2779E"/>
    <w:rsid w:val="00E35C56"/>
    <w:rsid w:val="00E35D3F"/>
    <w:rsid w:val="00E3645D"/>
    <w:rsid w:val="00E372B9"/>
    <w:rsid w:val="00E37C55"/>
    <w:rsid w:val="00E41E27"/>
    <w:rsid w:val="00E42F0A"/>
    <w:rsid w:val="00E4377D"/>
    <w:rsid w:val="00E43B17"/>
    <w:rsid w:val="00E43DDB"/>
    <w:rsid w:val="00E462DA"/>
    <w:rsid w:val="00E50801"/>
    <w:rsid w:val="00E51796"/>
    <w:rsid w:val="00E52818"/>
    <w:rsid w:val="00E53742"/>
    <w:rsid w:val="00E53D53"/>
    <w:rsid w:val="00E54E4B"/>
    <w:rsid w:val="00E5550D"/>
    <w:rsid w:val="00E55820"/>
    <w:rsid w:val="00E570FE"/>
    <w:rsid w:val="00E61086"/>
    <w:rsid w:val="00E62787"/>
    <w:rsid w:val="00E63556"/>
    <w:rsid w:val="00E6392A"/>
    <w:rsid w:val="00E63B01"/>
    <w:rsid w:val="00E63B78"/>
    <w:rsid w:val="00E64519"/>
    <w:rsid w:val="00E669B3"/>
    <w:rsid w:val="00E66ECB"/>
    <w:rsid w:val="00E73F11"/>
    <w:rsid w:val="00E74562"/>
    <w:rsid w:val="00E7545B"/>
    <w:rsid w:val="00E75E5E"/>
    <w:rsid w:val="00E775BE"/>
    <w:rsid w:val="00E84D8C"/>
    <w:rsid w:val="00E85DCA"/>
    <w:rsid w:val="00E87BF2"/>
    <w:rsid w:val="00E87EFD"/>
    <w:rsid w:val="00E90C77"/>
    <w:rsid w:val="00E912E7"/>
    <w:rsid w:val="00E91D00"/>
    <w:rsid w:val="00E93BC4"/>
    <w:rsid w:val="00E94E6E"/>
    <w:rsid w:val="00E95DDA"/>
    <w:rsid w:val="00E95E52"/>
    <w:rsid w:val="00E9601C"/>
    <w:rsid w:val="00E96F43"/>
    <w:rsid w:val="00EA1E2D"/>
    <w:rsid w:val="00EA2BBA"/>
    <w:rsid w:val="00EA6A9F"/>
    <w:rsid w:val="00EB0E33"/>
    <w:rsid w:val="00EB11BF"/>
    <w:rsid w:val="00EB1ED5"/>
    <w:rsid w:val="00EB2C81"/>
    <w:rsid w:val="00EB33FC"/>
    <w:rsid w:val="00EB3502"/>
    <w:rsid w:val="00EB3CD7"/>
    <w:rsid w:val="00EB3DF8"/>
    <w:rsid w:val="00EB6329"/>
    <w:rsid w:val="00EC0B5F"/>
    <w:rsid w:val="00EC1A47"/>
    <w:rsid w:val="00EC2B5C"/>
    <w:rsid w:val="00EC391E"/>
    <w:rsid w:val="00EC4AA9"/>
    <w:rsid w:val="00EC58AE"/>
    <w:rsid w:val="00EC62C0"/>
    <w:rsid w:val="00EC73EC"/>
    <w:rsid w:val="00EC7D00"/>
    <w:rsid w:val="00EC7E74"/>
    <w:rsid w:val="00ED0446"/>
    <w:rsid w:val="00ED34D4"/>
    <w:rsid w:val="00ED4348"/>
    <w:rsid w:val="00ED7BA0"/>
    <w:rsid w:val="00ED7E3C"/>
    <w:rsid w:val="00EE1CB1"/>
    <w:rsid w:val="00EE2E79"/>
    <w:rsid w:val="00EE5C0E"/>
    <w:rsid w:val="00EE6BCC"/>
    <w:rsid w:val="00EE6C17"/>
    <w:rsid w:val="00EE76D9"/>
    <w:rsid w:val="00EF0C8B"/>
    <w:rsid w:val="00EF124E"/>
    <w:rsid w:val="00EF147E"/>
    <w:rsid w:val="00EF4923"/>
    <w:rsid w:val="00EF688B"/>
    <w:rsid w:val="00EF6A82"/>
    <w:rsid w:val="00EF7FCA"/>
    <w:rsid w:val="00F0025C"/>
    <w:rsid w:val="00F002EC"/>
    <w:rsid w:val="00F01505"/>
    <w:rsid w:val="00F01652"/>
    <w:rsid w:val="00F02E16"/>
    <w:rsid w:val="00F04AA5"/>
    <w:rsid w:val="00F054E5"/>
    <w:rsid w:val="00F05DAE"/>
    <w:rsid w:val="00F1086F"/>
    <w:rsid w:val="00F11241"/>
    <w:rsid w:val="00F11B30"/>
    <w:rsid w:val="00F11FD4"/>
    <w:rsid w:val="00F1216F"/>
    <w:rsid w:val="00F1309A"/>
    <w:rsid w:val="00F16C1A"/>
    <w:rsid w:val="00F16E64"/>
    <w:rsid w:val="00F2060D"/>
    <w:rsid w:val="00F2396A"/>
    <w:rsid w:val="00F23FCD"/>
    <w:rsid w:val="00F25419"/>
    <w:rsid w:val="00F30E01"/>
    <w:rsid w:val="00F331EB"/>
    <w:rsid w:val="00F3501C"/>
    <w:rsid w:val="00F35991"/>
    <w:rsid w:val="00F36919"/>
    <w:rsid w:val="00F36EBF"/>
    <w:rsid w:val="00F3795B"/>
    <w:rsid w:val="00F40731"/>
    <w:rsid w:val="00F41B28"/>
    <w:rsid w:val="00F420E6"/>
    <w:rsid w:val="00F42E3B"/>
    <w:rsid w:val="00F42F2B"/>
    <w:rsid w:val="00F433AF"/>
    <w:rsid w:val="00F43982"/>
    <w:rsid w:val="00F45910"/>
    <w:rsid w:val="00F45E67"/>
    <w:rsid w:val="00F47189"/>
    <w:rsid w:val="00F510AB"/>
    <w:rsid w:val="00F51B92"/>
    <w:rsid w:val="00F52644"/>
    <w:rsid w:val="00F53710"/>
    <w:rsid w:val="00F53B23"/>
    <w:rsid w:val="00F55788"/>
    <w:rsid w:val="00F57341"/>
    <w:rsid w:val="00F578BE"/>
    <w:rsid w:val="00F57F1B"/>
    <w:rsid w:val="00F61653"/>
    <w:rsid w:val="00F62338"/>
    <w:rsid w:val="00F674F2"/>
    <w:rsid w:val="00F7119D"/>
    <w:rsid w:val="00F745A7"/>
    <w:rsid w:val="00F74DA3"/>
    <w:rsid w:val="00F754E2"/>
    <w:rsid w:val="00F75BE9"/>
    <w:rsid w:val="00F75CF2"/>
    <w:rsid w:val="00F76029"/>
    <w:rsid w:val="00F76B27"/>
    <w:rsid w:val="00F8026E"/>
    <w:rsid w:val="00F81513"/>
    <w:rsid w:val="00F85B1A"/>
    <w:rsid w:val="00F90439"/>
    <w:rsid w:val="00F91D6B"/>
    <w:rsid w:val="00F9303C"/>
    <w:rsid w:val="00F94531"/>
    <w:rsid w:val="00F952B4"/>
    <w:rsid w:val="00F95E5B"/>
    <w:rsid w:val="00F962BB"/>
    <w:rsid w:val="00F96A74"/>
    <w:rsid w:val="00F9741B"/>
    <w:rsid w:val="00FA0CAB"/>
    <w:rsid w:val="00FA1145"/>
    <w:rsid w:val="00FA1708"/>
    <w:rsid w:val="00FA19C8"/>
    <w:rsid w:val="00FA2DAC"/>
    <w:rsid w:val="00FA4132"/>
    <w:rsid w:val="00FA5B99"/>
    <w:rsid w:val="00FA7DD7"/>
    <w:rsid w:val="00FB00BF"/>
    <w:rsid w:val="00FB1B73"/>
    <w:rsid w:val="00FB2825"/>
    <w:rsid w:val="00FB3DD2"/>
    <w:rsid w:val="00FB430F"/>
    <w:rsid w:val="00FB5E9C"/>
    <w:rsid w:val="00FC05DE"/>
    <w:rsid w:val="00FC0B55"/>
    <w:rsid w:val="00FC1F44"/>
    <w:rsid w:val="00FC38EC"/>
    <w:rsid w:val="00FC4EF7"/>
    <w:rsid w:val="00FC71C9"/>
    <w:rsid w:val="00FC7A0B"/>
    <w:rsid w:val="00FD0B28"/>
    <w:rsid w:val="00FD1495"/>
    <w:rsid w:val="00FD21F8"/>
    <w:rsid w:val="00FD3DA0"/>
    <w:rsid w:val="00FD5537"/>
    <w:rsid w:val="00FD72E0"/>
    <w:rsid w:val="00FE264A"/>
    <w:rsid w:val="00FE2F55"/>
    <w:rsid w:val="00FE4D7F"/>
    <w:rsid w:val="00FE617D"/>
    <w:rsid w:val="00FE7E28"/>
    <w:rsid w:val="00FF019A"/>
    <w:rsid w:val="00FF0668"/>
    <w:rsid w:val="00FF10B6"/>
    <w:rsid w:val="00FF1382"/>
    <w:rsid w:val="00FF1761"/>
    <w:rsid w:val="00FF424B"/>
    <w:rsid w:val="00FF6342"/>
    <w:rsid w:val="00FF6B59"/>
    <w:rsid w:val="00FF6B8C"/>
    <w:rsid w:val="00FF6D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F791799"/>
  <w15:chartTrackingRefBased/>
  <w15:docId w15:val="{2FC926F5-4B7B-41DE-8BB8-B6C9F286A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ascii="Arial" w:hAnsi="Arial" w:cs="Arial"/>
      <w:sz w:val="24"/>
      <w:szCs w:val="24"/>
      <w:lang w:eastAsia="ar-SA"/>
    </w:rPr>
  </w:style>
  <w:style w:type="paragraph" w:styleId="Heading1">
    <w:name w:val="heading 1"/>
    <w:basedOn w:val="Normal"/>
    <w:next w:val="Normal"/>
    <w:qFormat/>
    <w:pPr>
      <w:keepNext/>
      <w:numPr>
        <w:numId w:val="1"/>
      </w:numPr>
      <w:spacing w:before="240" w:after="60"/>
      <w:outlineLvl w:val="0"/>
    </w:pPr>
    <w:rPr>
      <w:rFonts w:cs="Times New Roman"/>
      <w:b/>
      <w:bCs/>
      <w:kern w:val="1"/>
      <w:sz w:val="32"/>
      <w:szCs w:val="32"/>
      <w:lang w:val="x-none"/>
    </w:rPr>
  </w:style>
  <w:style w:type="paragraph" w:styleId="Heading2">
    <w:name w:val="heading 2"/>
    <w:basedOn w:val="Normal"/>
    <w:next w:val="Normal"/>
    <w:qFormat/>
    <w:pPr>
      <w:keepNext/>
      <w:numPr>
        <w:ilvl w:val="1"/>
        <w:numId w:val="1"/>
      </w:numPr>
      <w:spacing w:before="240" w:after="60"/>
      <w:outlineLvl w:val="1"/>
    </w:pPr>
    <w:rPr>
      <w:rFonts w:cs="Times New Roman"/>
      <w:b/>
      <w:bCs/>
      <w:iCs/>
      <w:sz w:val="28"/>
      <w:szCs w:val="28"/>
      <w:lang w:val="x-none"/>
    </w:rPr>
  </w:style>
  <w:style w:type="paragraph" w:styleId="Heading3">
    <w:name w:val="heading 3"/>
    <w:basedOn w:val="Normal"/>
    <w:next w:val="Normal"/>
    <w:qFormat/>
    <w:pPr>
      <w:keepNext/>
      <w:numPr>
        <w:ilvl w:val="2"/>
        <w:numId w:val="1"/>
      </w:numPr>
      <w:spacing w:before="240" w:after="60"/>
      <w:outlineLvl w:val="2"/>
    </w:pPr>
    <w:rPr>
      <w:rFonts w:cs="Times New Roman"/>
      <w:b/>
      <w:bCs/>
      <w:sz w:val="26"/>
      <w:szCs w:val="26"/>
      <w:lang w:val="x-none"/>
    </w:rPr>
  </w:style>
  <w:style w:type="paragraph" w:styleId="Heading4">
    <w:name w:val="heading 4"/>
    <w:basedOn w:val="Normal"/>
    <w:next w:val="Normal"/>
    <w:qFormat/>
    <w:pPr>
      <w:keepNext/>
      <w:numPr>
        <w:ilvl w:val="3"/>
        <w:numId w:val="1"/>
      </w:numPr>
      <w:spacing w:before="240" w:after="60"/>
      <w:outlineLvl w:val="3"/>
    </w:pPr>
    <w:rPr>
      <w:rFonts w:cs="Times New Roman"/>
      <w:b/>
      <w:bCs/>
      <w:sz w:val="26"/>
      <w:szCs w:val="26"/>
      <w:lang w:val="x-none"/>
    </w:rPr>
  </w:style>
  <w:style w:type="paragraph" w:styleId="Heading5">
    <w:name w:val="heading 5"/>
    <w:basedOn w:val="Normal"/>
    <w:next w:val="Normal"/>
    <w:qFormat/>
    <w:pPr>
      <w:numPr>
        <w:ilvl w:val="4"/>
        <w:numId w:val="1"/>
      </w:numPr>
      <w:spacing w:before="240" w:after="60"/>
      <w:outlineLvl w:val="4"/>
    </w:pPr>
    <w:rPr>
      <w:rFonts w:cs="Times New Roman"/>
      <w:b/>
      <w:bCs/>
      <w:iCs/>
      <w:sz w:val="26"/>
      <w:szCs w:val="26"/>
      <w:lang w:val="x-none"/>
    </w:rPr>
  </w:style>
  <w:style w:type="paragraph" w:styleId="Heading6">
    <w:name w:val="heading 6"/>
    <w:basedOn w:val="Normal"/>
    <w:next w:val="Normal"/>
    <w:qFormat/>
    <w:pPr>
      <w:numPr>
        <w:ilvl w:val="5"/>
        <w:numId w:val="1"/>
      </w:numPr>
      <w:spacing w:before="240" w:after="60"/>
      <w:outlineLvl w:val="5"/>
    </w:pPr>
    <w:rPr>
      <w:rFonts w:cs="Times New Roman"/>
      <w:b/>
      <w:bCs/>
      <w:sz w:val="26"/>
      <w:lang w:val="x-none"/>
    </w:rPr>
  </w:style>
  <w:style w:type="paragraph" w:styleId="Heading7">
    <w:name w:val="heading 7"/>
    <w:basedOn w:val="Normal"/>
    <w:next w:val="Normal"/>
    <w:qFormat/>
    <w:pPr>
      <w:numPr>
        <w:ilvl w:val="6"/>
        <w:numId w:val="1"/>
      </w:numPr>
      <w:spacing w:before="240" w:after="60"/>
      <w:outlineLvl w:val="6"/>
    </w:pPr>
    <w:rPr>
      <w:rFonts w:cs="Times New Roman"/>
      <w:b/>
      <w:sz w:val="26"/>
      <w:lang w:val="x-none"/>
    </w:rPr>
  </w:style>
  <w:style w:type="paragraph" w:styleId="Heading8">
    <w:name w:val="heading 8"/>
    <w:basedOn w:val="Normal"/>
    <w:next w:val="Normal"/>
    <w:qFormat/>
    <w:pPr>
      <w:spacing w:before="240" w:after="60"/>
      <w:outlineLvl w:val="7"/>
    </w:pPr>
    <w:rPr>
      <w:rFonts w:ascii="Calibri" w:hAnsi="Calibri" w:cs="Times New Roman"/>
      <w:i/>
      <w:iCs/>
      <w:lang w:val="x-none"/>
    </w:rPr>
  </w:style>
  <w:style w:type="paragraph" w:styleId="Heading9">
    <w:name w:val="heading 9"/>
    <w:basedOn w:val="Normal"/>
    <w:next w:val="Normal"/>
    <w:qFormat/>
    <w:pPr>
      <w:spacing w:before="240" w:after="60"/>
      <w:outlineLvl w:val="8"/>
    </w:pPr>
    <w:rPr>
      <w:rFonts w:ascii="Cambria" w:hAnsi="Cambria" w:cs="Times New Roman"/>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rPr>
      <w:rFonts w:ascii="Symbol" w:hAnsi="Symbol" w:cs="Symbol" w:hint="default"/>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hint="default"/>
      <w:shd w:val="clear" w:color="auto" w:fill="auto"/>
    </w:rPr>
  </w:style>
  <w:style w:type="character" w:customStyle="1" w:styleId="WW8Num2z1">
    <w:name w:val="WW8Num2z1"/>
    <w:rPr>
      <w:rFonts w:ascii="Courier New" w:hAnsi="Courier New" w:cs="Courier New" w:hint="default"/>
    </w:rPr>
  </w:style>
  <w:style w:type="character" w:customStyle="1" w:styleId="WW8Num2z2">
    <w:name w:val="WW8Num2z2"/>
    <w:rPr>
      <w:rFonts w:ascii="Wingdings" w:hAnsi="Wingdings" w:cs="Wingdings" w:hint="default"/>
    </w:rPr>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hint="default"/>
      <w:shd w:val="clear" w:color="auto" w:fill="auto"/>
    </w:rPr>
  </w:style>
  <w:style w:type="character" w:customStyle="1" w:styleId="WW8Num4z0">
    <w:name w:val="WW8Num4z0"/>
    <w:rPr>
      <w:rFonts w:hint="default"/>
    </w:rPr>
  </w:style>
  <w:style w:type="character" w:customStyle="1" w:styleId="WW8Num5z0">
    <w:name w:val="WW8Num5z0"/>
    <w:rPr>
      <w:rFonts w:cs="Times New Roman" w:hint="default"/>
      <w:bCs/>
      <w:sz w:val="26"/>
    </w:rPr>
  </w:style>
  <w:style w:type="character" w:customStyle="1" w:styleId="WW8Num6z0">
    <w:name w:val="WW8Num6z0"/>
    <w:rPr>
      <w:rFonts w:ascii="Symbol" w:hAnsi="Symbol" w:cs="Symbol" w:hint="default"/>
    </w:rPr>
  </w:style>
  <w:style w:type="character" w:customStyle="1" w:styleId="WW8Num7z0">
    <w:name w:val="WW8Num7z0"/>
    <w:rPr>
      <w:rFonts w:cs="Times New Roman" w:hint="default"/>
      <w:bCs/>
      <w:sz w:val="26"/>
    </w:rPr>
  </w:style>
  <w:style w:type="character" w:customStyle="1" w:styleId="WW8Num8z0">
    <w:name w:val="WW8Num8z0"/>
    <w:rPr>
      <w:rFonts w:cs="Times New Roman" w:hint="default"/>
      <w:bCs/>
      <w:sz w:val="22"/>
      <w:szCs w:val="22"/>
      <w:shd w:val="clear" w:color="auto" w:fill="FFFF00"/>
    </w:rPr>
  </w:style>
  <w:style w:type="character" w:customStyle="1" w:styleId="WW8Num8z1">
    <w:name w:val="WW8Num8z1"/>
    <w:rPr>
      <w:rFonts w:ascii="Courier New" w:hAnsi="Courier New" w:cs="Symbol" w:hint="default"/>
    </w:rPr>
  </w:style>
  <w:style w:type="character" w:customStyle="1" w:styleId="WW8Num8z2">
    <w:name w:val="WW8Num8z2"/>
  </w:style>
  <w:style w:type="character" w:customStyle="1" w:styleId="WW8Num9z0">
    <w:name w:val="WW8Num9z0"/>
    <w:rPr>
      <w:rFonts w:ascii="Symbol" w:hAnsi="Symbol" w:cs="Symbol" w:hint="default"/>
    </w:rPr>
  </w:style>
  <w:style w:type="character" w:customStyle="1" w:styleId="WW8Num10z0">
    <w:name w:val="WW8Num10z0"/>
    <w:rPr>
      <w:rFonts w:hint="default"/>
    </w:rPr>
  </w:style>
  <w:style w:type="character" w:customStyle="1" w:styleId="WW8Num10z1">
    <w:name w:val="WW8Num10z1"/>
  </w:style>
  <w:style w:type="character" w:customStyle="1" w:styleId="WW8Num11z0">
    <w:name w:val="WW8Num11z0"/>
    <w:rPr>
      <w:rFonts w:ascii="Symbol" w:hAnsi="Symbol" w:cs="Symbol" w:hint="default"/>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hint="default"/>
      <w:lang w:val="en-US"/>
    </w:rPr>
  </w:style>
  <w:style w:type="character" w:customStyle="1" w:styleId="WW8Num12z1">
    <w:name w:val="WW8Num12z1"/>
    <w:rPr>
      <w:rFonts w:ascii="Symbol" w:hAnsi="Symbol" w:cs="Symbol" w:hint="default"/>
    </w:rPr>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rFonts w:ascii="Symbol" w:hAnsi="Symbol" w:cs="Symbol" w:hint="default"/>
      <w:shd w:val="clear" w:color="auto" w:fill="FFFF00"/>
    </w:rPr>
  </w:style>
  <w:style w:type="character" w:customStyle="1" w:styleId="WW8Num13z1">
    <w:name w:val="WW8Num13z1"/>
    <w:rPr>
      <w:rFonts w:ascii="Courier New" w:hAnsi="Courier New" w:cs="Courier New" w:hint="default"/>
    </w:rPr>
  </w:style>
  <w:style w:type="character" w:customStyle="1" w:styleId="WW8Num14z0">
    <w:name w:val="WW8Num14z0"/>
    <w:rPr>
      <w:rFonts w:ascii="Symbol" w:hAnsi="Symbol" w:cs="Symbol" w:hint="default"/>
      <w:strike/>
    </w:rPr>
  </w:style>
  <w:style w:type="character" w:customStyle="1" w:styleId="WW8Num14z1">
    <w:name w:val="WW8Num14z1"/>
    <w:rPr>
      <w:rFonts w:ascii="Courier New" w:hAnsi="Courier New" w:cs="Courier New" w:hint="default"/>
    </w:rPr>
  </w:style>
  <w:style w:type="character" w:customStyle="1" w:styleId="WW8Num14z2">
    <w:name w:val="WW8Num14z2"/>
    <w:rPr>
      <w:rFonts w:ascii="Wingdings" w:hAnsi="Wingdings" w:cs="Wingdings" w:hint="default"/>
    </w:rPr>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hint="default"/>
    </w:rPr>
  </w:style>
  <w:style w:type="character" w:customStyle="1" w:styleId="WW8Num15z1">
    <w:name w:val="WW8Num15z1"/>
    <w:rPr>
      <w:rFonts w:ascii="Courier New" w:hAnsi="Courier New" w:cs="Symbol" w:hint="default"/>
    </w:rPr>
  </w:style>
  <w:style w:type="character" w:customStyle="1" w:styleId="WW8Num15z2">
    <w:name w:val="WW8Num15z2"/>
    <w:rPr>
      <w:rFonts w:ascii="Wingdings" w:hAnsi="Wingdings" w:cs="Wingdings"/>
    </w:rPr>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cs="Times New Roman" w:hint="default"/>
      <w:bCs/>
      <w:sz w:val="26"/>
    </w:rPr>
  </w:style>
  <w:style w:type="character" w:customStyle="1" w:styleId="WW8Num16z1">
    <w:name w:val="WW8Num16z1"/>
    <w:rPr>
      <w:rFonts w:ascii="Symbol" w:hAnsi="Symbol" w:cs="Symbol" w:hint="default"/>
    </w:rPr>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Arial" w:eastAsia="PMingLiU" w:hAnsi="Arial" w:cs="Arial" w:hint="default"/>
    </w:rPr>
  </w:style>
  <w:style w:type="character" w:customStyle="1" w:styleId="WW8Num17z1">
    <w:name w:val="WW8Num17z1"/>
    <w:rPr>
      <w:rFonts w:ascii="Courier New" w:hAnsi="Courier New" w:cs="Courier New" w:hint="default"/>
    </w:rPr>
  </w:style>
  <w:style w:type="character" w:customStyle="1" w:styleId="WW8Num17z2">
    <w:name w:val="WW8Num17z2"/>
    <w:rPr>
      <w:rFonts w:ascii="Wingdings" w:hAnsi="Wingdings" w:cs="Wingdings" w:hint="default"/>
    </w:rPr>
  </w:style>
  <w:style w:type="character" w:customStyle="1" w:styleId="WW8Num17z3">
    <w:name w:val="WW8Num17z3"/>
    <w:rPr>
      <w:rFonts w:ascii="Symbol" w:hAnsi="Symbol" w:cs="Symbol" w:hint="default"/>
    </w:rPr>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0">
    <w:name w:val="WW8Num18z0"/>
    <w:rPr>
      <w:rFonts w:ascii="Symbol" w:hAnsi="Symbol" w:cs="Symbol" w:hint="default"/>
      <w:sz w:val="22"/>
      <w:szCs w:val="22"/>
      <w:shd w:val="clear" w:color="auto" w:fill="FFFF00"/>
    </w:rPr>
  </w:style>
  <w:style w:type="character" w:customStyle="1" w:styleId="WW8Num18z1">
    <w:name w:val="WW8Num18z1"/>
    <w:rPr>
      <w:rFonts w:ascii="Courier New" w:hAnsi="Courier New" w:cs="Courier New" w:hint="default"/>
    </w:rPr>
  </w:style>
  <w:style w:type="character" w:customStyle="1" w:styleId="WW8Num18z2">
    <w:name w:val="WW8Num18z2"/>
    <w:rPr>
      <w:rFonts w:ascii="Wingdings" w:hAnsi="Wingdings" w:cs="Wingdings" w:hint="default"/>
    </w:rPr>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ascii="Symbol" w:hAnsi="Symbol" w:cs="Symbol" w:hint="default"/>
      <w:shd w:val="clear" w:color="auto" w:fill="FFFF00"/>
    </w:rPr>
  </w:style>
  <w:style w:type="character" w:customStyle="1" w:styleId="WW8Num19z1">
    <w:name w:val="WW8Num19z1"/>
    <w:rPr>
      <w:rFonts w:ascii="Courier New" w:hAnsi="Courier New" w:cs="Courier New" w:hint="default"/>
    </w:rPr>
  </w:style>
  <w:style w:type="character" w:customStyle="1" w:styleId="WW8Num19z2">
    <w:name w:val="WW8Num19z2"/>
    <w:rPr>
      <w:rFonts w:ascii="Wingdings" w:hAnsi="Wingdings" w:cs="Wingdings" w:hint="default"/>
    </w:rPr>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cs="Times New Roman" w:hint="default"/>
      <w:bCs/>
      <w:sz w:val="22"/>
      <w:szCs w:val="22"/>
    </w:rPr>
  </w:style>
  <w:style w:type="character" w:customStyle="1" w:styleId="WW8Num20z1">
    <w:name w:val="WW8Num20z1"/>
    <w:rPr>
      <w:rFonts w:ascii="Symbol" w:hAnsi="Symbol" w:cs="Symbol" w:hint="default"/>
    </w:rPr>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ascii="Symbol" w:hAnsi="Symbol" w:cs="Symbol" w:hint="default"/>
    </w:rPr>
  </w:style>
  <w:style w:type="character" w:customStyle="1" w:styleId="WW8Num21z1">
    <w:name w:val="WW8Num21z1"/>
    <w:rPr>
      <w:rFonts w:ascii="Courier New" w:hAnsi="Courier New" w:cs="Courier New" w:hint="default"/>
    </w:rPr>
  </w:style>
  <w:style w:type="character" w:customStyle="1" w:styleId="WW8Num21z2">
    <w:name w:val="WW8Num21z2"/>
    <w:rPr>
      <w:rFonts w:ascii="Wingdings" w:hAnsi="Wingdings" w:cs="Wingdings" w:hint="default"/>
    </w:rPr>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Symbol" w:hAnsi="Symbol" w:cs="Symbol" w:hint="default"/>
    </w:rPr>
  </w:style>
  <w:style w:type="character" w:customStyle="1" w:styleId="WW8Num22z1">
    <w:name w:val="WW8Num22z1"/>
    <w:rPr>
      <w:rFonts w:ascii="Courier New" w:hAnsi="Courier New" w:cs="Courier New" w:hint="default"/>
    </w:rPr>
  </w:style>
  <w:style w:type="character" w:customStyle="1" w:styleId="WW8Num23z0">
    <w:name w:val="WW8Num23z0"/>
    <w:rPr>
      <w:rFonts w:hint="default"/>
    </w:rPr>
  </w:style>
  <w:style w:type="character" w:customStyle="1" w:styleId="WW8Num23z1">
    <w:name w:val="WW8Num23z1"/>
    <w:rPr>
      <w:rFonts w:ascii="Symbol" w:hAnsi="Symbol" w:cs="Symbol" w:hint="default"/>
    </w:rPr>
  </w:style>
  <w:style w:type="character" w:customStyle="1" w:styleId="WW8Num24z0">
    <w:name w:val="WW8Num24z0"/>
    <w:rPr>
      <w:rFonts w:cs="Times New Roman"/>
      <w:bCs/>
      <w:sz w:val="22"/>
      <w:szCs w:val="22"/>
      <w:shd w:val="clear" w:color="auto" w:fill="FFFF00"/>
    </w:rPr>
  </w:style>
  <w:style w:type="character" w:customStyle="1" w:styleId="WW8Num24z1">
    <w:name w:val="WW8Num24z1"/>
  </w:style>
  <w:style w:type="character" w:customStyle="1" w:styleId="WW8Num25z0">
    <w:name w:val="WW8Num25z0"/>
    <w:rPr>
      <w:rFonts w:ascii="Symbol" w:hAnsi="Symbol" w:cs="Symbol"/>
      <w:b/>
      <w:bCs/>
      <w:sz w:val="32"/>
      <w:szCs w:val="32"/>
      <w:lang w:val="x-none" w:eastAsia="x-none" w:bidi="x-none"/>
    </w:rPr>
  </w:style>
  <w:style w:type="character" w:customStyle="1" w:styleId="WW8Num25z1">
    <w:name w:val="WW8Num25z1"/>
    <w:rPr>
      <w:rFonts w:ascii="Symbol" w:hAnsi="Symbol" w:cs="Symbol"/>
      <w:b/>
      <w:bCs/>
      <w:i/>
      <w:iCs/>
      <w:sz w:val="28"/>
      <w:szCs w:val="28"/>
      <w:lang w:val="x-none" w:eastAsia="x-none" w:bidi="x-none"/>
    </w:rPr>
  </w:style>
  <w:style w:type="character" w:customStyle="1" w:styleId="WW8Num26z0">
    <w:name w:val="WW8Num26z0"/>
    <w:rPr>
      <w:rFonts w:hint="default"/>
    </w:rPr>
  </w:style>
  <w:style w:type="character" w:customStyle="1" w:styleId="WW8Num26z1">
    <w:name w:val="WW8Num26z1"/>
    <w:rPr>
      <w:rFonts w:ascii="Symbol" w:hAnsi="Symbol" w:cs="Symbol" w:hint="default"/>
      <w:sz w:val="22"/>
      <w:szCs w:val="22"/>
    </w:rPr>
  </w:style>
  <w:style w:type="character" w:customStyle="1" w:styleId="WW8Num27z0">
    <w:name w:val="WW8Num27z0"/>
    <w:rPr>
      <w:rFonts w:ascii="Symbol" w:hAnsi="Symbol" w:cs="Symbol" w:hint="default"/>
      <w:bCs/>
      <w:sz w:val="22"/>
      <w:szCs w:val="22"/>
    </w:rPr>
  </w:style>
  <w:style w:type="character" w:customStyle="1" w:styleId="WW8Num27z1">
    <w:name w:val="WW8Num27z1"/>
    <w:rPr>
      <w:rFonts w:ascii="Courier New" w:hAnsi="Courier New" w:cs="Courier New" w:hint="default"/>
    </w:rPr>
  </w:style>
  <w:style w:type="character" w:customStyle="1" w:styleId="WW8Num28z0">
    <w:name w:val="WW8Num28z0"/>
    <w:rPr>
      <w:rFonts w:ascii="Symbol" w:hAnsi="Symbol" w:cs="Symbol" w:hint="default"/>
      <w:bCs/>
      <w:sz w:val="22"/>
      <w:szCs w:val="22"/>
    </w:rPr>
  </w:style>
  <w:style w:type="character" w:customStyle="1" w:styleId="WW8Num28z1">
    <w:name w:val="WW8Num28z1"/>
    <w:rPr>
      <w:rFonts w:ascii="Courier New" w:hAnsi="Courier New" w:cs="Courier New" w:hint="default"/>
    </w:rPr>
  </w:style>
  <w:style w:type="character" w:customStyle="1" w:styleId="WW8Num29z0">
    <w:name w:val="WW8Num29z0"/>
    <w:rPr>
      <w:rFonts w:ascii="Symbol" w:hAnsi="Symbol" w:cs="Symbol" w:hint="default"/>
      <w:bCs/>
      <w:sz w:val="22"/>
      <w:szCs w:val="22"/>
      <w:shd w:val="clear" w:color="auto" w:fill="FFFF00"/>
    </w:rPr>
  </w:style>
  <w:style w:type="character" w:customStyle="1" w:styleId="WW8Num29z1">
    <w:name w:val="WW8Num29z1"/>
    <w:rPr>
      <w:rFonts w:ascii="Courier New" w:hAnsi="Courier New" w:cs="Courier New" w:hint="default"/>
    </w:rPr>
  </w:style>
  <w:style w:type="character" w:customStyle="1" w:styleId="WW8Num30z0">
    <w:name w:val="WW8Num30z0"/>
    <w:rPr>
      <w:rFonts w:hint="default"/>
    </w:rPr>
  </w:style>
  <w:style w:type="character" w:customStyle="1" w:styleId="WW8Num30z1">
    <w:name w:val="WW8Num30z1"/>
    <w:rPr>
      <w:rFonts w:ascii="Symbol" w:hAnsi="Symbol" w:cs="Symbol" w:hint="default"/>
    </w:rPr>
  </w:style>
  <w:style w:type="character" w:customStyle="1" w:styleId="WW8Num31z0">
    <w:name w:val="WW8Num31z0"/>
    <w:rPr>
      <w:rFonts w:ascii="Symbol" w:hAnsi="Symbol" w:cs="Symbol" w:hint="default"/>
      <w:shd w:val="clear" w:color="auto" w:fill="FFFF00"/>
    </w:rPr>
  </w:style>
  <w:style w:type="character" w:customStyle="1" w:styleId="WW8Num31z1">
    <w:name w:val="WW8Num31z1"/>
    <w:rPr>
      <w:rFonts w:ascii="Courier New" w:hAnsi="Courier New" w:cs="Courier New" w:hint="default"/>
    </w:rPr>
  </w:style>
  <w:style w:type="character" w:customStyle="1" w:styleId="WW8Num32z0">
    <w:name w:val="WW8Num32z0"/>
    <w:rPr>
      <w:rFonts w:hint="default"/>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33z0">
    <w:name w:val="WW8Num33z0"/>
    <w:rPr>
      <w:rFonts w:ascii="Symbol" w:hAnsi="Symbol" w:cs="Symbol" w:hint="default"/>
    </w:rPr>
  </w:style>
  <w:style w:type="character" w:customStyle="1" w:styleId="WW8Num33z1">
    <w:name w:val="WW8Num33z1"/>
    <w:rPr>
      <w:rFonts w:ascii="Courier New" w:hAnsi="Courier New" w:cs="Courier New" w:hint="default"/>
    </w:rPr>
  </w:style>
  <w:style w:type="character" w:customStyle="1" w:styleId="WW8Num33z2">
    <w:name w:val="WW8Num33z2"/>
    <w:rPr>
      <w:rFonts w:ascii="Wingdings" w:hAnsi="Wingdings" w:cs="Wingdings" w:hint="default"/>
    </w:rPr>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2">
    <w:name w:val="WW8Num25z2"/>
    <w:rPr>
      <w:rFonts w:ascii="Symbol" w:hAnsi="Symbol" w:cs="Symbol"/>
      <w:b/>
      <w:bCs/>
      <w:sz w:val="26"/>
      <w:szCs w:val="26"/>
      <w:lang w:val="x-none" w:eastAsia="x-none" w:bidi="x-none"/>
    </w:rPr>
  </w:style>
  <w:style w:type="character" w:customStyle="1" w:styleId="WW8Num25z3">
    <w:name w:val="WW8Num25z3"/>
    <w:rPr>
      <w:rFonts w:hint="default"/>
    </w:rPr>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2">
    <w:name w:val="WW8Num26z2"/>
    <w:rPr>
      <w:rFonts w:ascii="Symbol" w:hAnsi="Symbol" w:cs="Symbol"/>
      <w:b/>
      <w:bCs/>
      <w:sz w:val="26"/>
      <w:szCs w:val="26"/>
      <w:lang w:val="x-none" w:eastAsia="x-none" w:bidi="x-none"/>
    </w:rPr>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8z2">
    <w:name w:val="WW8Num28z2"/>
    <w:rPr>
      <w:rFonts w:ascii="Wingdings" w:hAnsi="Wingdings" w:cs="Wingdings" w:hint="default"/>
    </w:rPr>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2">
    <w:name w:val="WW8Num29z2"/>
    <w:rPr>
      <w:rFonts w:ascii="Wingdings" w:hAnsi="Wingdings" w:cs="Wingdings" w:hint="default"/>
    </w:rPr>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2">
    <w:name w:val="WW8Num31z2"/>
    <w:rPr>
      <w:rFonts w:ascii="Wingdings" w:hAnsi="Wingdings" w:cs="Wingdings" w:hint="default"/>
    </w:rPr>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4z0">
    <w:name w:val="WW8Num34z0"/>
    <w:rPr>
      <w:rFonts w:ascii="Symbol" w:hAnsi="Symbol" w:cs="Symbol" w:hint="default"/>
    </w:rPr>
  </w:style>
  <w:style w:type="character" w:customStyle="1" w:styleId="WW8Num34z1">
    <w:name w:val="WW8Num34z1"/>
    <w:rPr>
      <w:rFonts w:ascii="Courier New" w:hAnsi="Courier New" w:cs="Courier New" w:hint="default"/>
    </w:rPr>
  </w:style>
  <w:style w:type="character" w:customStyle="1" w:styleId="WW8Num34z2">
    <w:name w:val="WW8Num34z2"/>
    <w:rPr>
      <w:rFonts w:ascii="Wingdings" w:hAnsi="Wingdings" w:cs="Wingdings" w:hint="default"/>
    </w:rPr>
  </w:style>
  <w:style w:type="character" w:customStyle="1" w:styleId="WW8Num34z3">
    <w:name w:val="WW8Num34z3"/>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rPr>
      <w:rFonts w:hint="default"/>
    </w:rPr>
  </w:style>
  <w:style w:type="character" w:customStyle="1" w:styleId="WW8Num35z1">
    <w:name w:val="WW8Num35z1"/>
    <w:rPr>
      <w:rFonts w:ascii="Symbol" w:hAnsi="Symbol" w:cs="Symbol"/>
    </w:rPr>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rFonts w:ascii="Symbol" w:hAnsi="Symbol" w:cs="Symbol" w:hint="default"/>
    </w:rPr>
  </w:style>
  <w:style w:type="character" w:customStyle="1" w:styleId="WW8Num36z1">
    <w:name w:val="WW8Num36z1"/>
    <w:rPr>
      <w:rFonts w:ascii="Symbol" w:hAnsi="Symbol" w:cs="Courier New" w:hint="default"/>
    </w:rPr>
  </w:style>
  <w:style w:type="character" w:customStyle="1" w:styleId="WW8Num36z2">
    <w:name w:val="WW8Num36z2"/>
    <w:rPr>
      <w:rFonts w:ascii="Wingdings" w:hAnsi="Wingdings" w:cs="Wingdings" w:hint="default"/>
    </w:rPr>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rFonts w:ascii="Symbol" w:hAnsi="Symbol" w:cs="Symbol" w:hint="default"/>
    </w:rPr>
  </w:style>
  <w:style w:type="character" w:customStyle="1" w:styleId="WW8Num37z1">
    <w:name w:val="WW8Num37z1"/>
    <w:rPr>
      <w:rFonts w:ascii="Symbol" w:hAnsi="Symbol" w:cs="Courier New" w:hint="default"/>
    </w:rPr>
  </w:style>
  <w:style w:type="character" w:customStyle="1" w:styleId="WW8Num37z2">
    <w:name w:val="WW8Num37z2"/>
    <w:rPr>
      <w:rFonts w:ascii="Wingdings" w:hAnsi="Wingdings" w:cs="Wingdings" w:hint="default"/>
    </w:rPr>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rFonts w:ascii="Symbol" w:hAnsi="Symbol" w:cs="Symbol" w:hint="default"/>
    </w:rPr>
  </w:style>
  <w:style w:type="character" w:customStyle="1" w:styleId="WW8Num38z1">
    <w:name w:val="WW8Num38z1"/>
    <w:rPr>
      <w:rFonts w:ascii="Symbol" w:hAnsi="Symbol" w:cs="Courier New" w:hint="default"/>
    </w:rPr>
  </w:style>
  <w:style w:type="character" w:customStyle="1" w:styleId="WW8Num38z2">
    <w:name w:val="WW8Num38z2"/>
    <w:rPr>
      <w:rFonts w:ascii="Wingdings" w:hAnsi="Wingdings" w:cs="Wingdings" w:hint="default"/>
    </w:rPr>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rFonts w:cs="Times New Roman" w:hint="default"/>
      <w:bCs/>
      <w:sz w:val="22"/>
      <w:szCs w:val="22"/>
    </w:rPr>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22z2">
    <w:name w:val="WW8Num22z2"/>
    <w:rPr>
      <w:rFonts w:ascii="Wingdings" w:hAnsi="Wingdings" w:cs="Wingdings" w:hint="default"/>
    </w:rPr>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7z2">
    <w:name w:val="WW8Num27z2"/>
    <w:rPr>
      <w:rFonts w:ascii="Wingdings" w:hAnsi="Wingdings" w:cs="Wingdings" w:hint="default"/>
    </w:rPr>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3z1">
    <w:name w:val="WW8Num3z1"/>
    <w:rPr>
      <w:rFonts w:ascii="Symbol" w:hAnsi="Symbol" w:cs="Symbol" w:hint="default"/>
    </w:rPr>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rPr>
      <w:rFonts w:ascii="Symbol" w:hAnsi="Symbol" w:cs="Symbol" w:hint="default"/>
    </w:rPr>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1">
    <w:name w:val="WW8Num5z1"/>
    <w:rPr>
      <w:rFonts w:ascii="Symbol" w:hAnsi="Symbol" w:cs="Symbol" w:hint="default"/>
    </w:rPr>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7z1">
    <w:name w:val="WW8Num7z1"/>
    <w:rPr>
      <w:rFonts w:ascii="Symbol" w:hAnsi="Symbol" w:cs="Symbol" w:hint="default"/>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cs="Wingdings" w:hint="default"/>
    </w:rPr>
  </w:style>
  <w:style w:type="character" w:customStyle="1" w:styleId="WW8Num13z2">
    <w:name w:val="WW8Num13z2"/>
    <w:rPr>
      <w:rFonts w:ascii="Wingdings" w:hAnsi="Wingdings" w:cs="Wingdings" w:hint="default"/>
    </w:rPr>
  </w:style>
  <w:style w:type="character" w:customStyle="1" w:styleId="Heading1Char">
    <w:name w:val="Heading 1 Char"/>
    <w:rPr>
      <w:rFonts w:ascii="Arial" w:hAnsi="Arial" w:cs="Arial"/>
      <w:b/>
      <w:bCs/>
      <w:kern w:val="1"/>
      <w:sz w:val="32"/>
      <w:szCs w:val="32"/>
      <w:lang w:val="x-none"/>
    </w:rPr>
  </w:style>
  <w:style w:type="character" w:customStyle="1" w:styleId="Heading2Char">
    <w:name w:val="Heading 2 Char"/>
    <w:rPr>
      <w:rFonts w:ascii="Arial" w:hAnsi="Arial" w:cs="Arial"/>
      <w:b/>
      <w:bCs/>
      <w:iCs/>
      <w:sz w:val="28"/>
      <w:szCs w:val="28"/>
      <w:lang w:val="x-none"/>
    </w:rPr>
  </w:style>
  <w:style w:type="character" w:customStyle="1" w:styleId="Heading3Char">
    <w:name w:val="Heading 3 Char"/>
    <w:rPr>
      <w:rFonts w:ascii="Arial" w:hAnsi="Arial" w:cs="Arial"/>
      <w:b/>
      <w:bCs/>
      <w:sz w:val="26"/>
      <w:szCs w:val="26"/>
      <w:lang w:val="x-none"/>
    </w:rPr>
  </w:style>
  <w:style w:type="character" w:customStyle="1" w:styleId="Heading4Char">
    <w:name w:val="Heading 4 Char"/>
    <w:rPr>
      <w:rFonts w:ascii="Arial" w:hAnsi="Arial" w:cs="Arial"/>
      <w:b/>
      <w:bCs/>
      <w:sz w:val="26"/>
      <w:szCs w:val="26"/>
      <w:lang w:val="x-none"/>
    </w:rPr>
  </w:style>
  <w:style w:type="character" w:customStyle="1" w:styleId="Heading5Char">
    <w:name w:val="Heading 5 Char"/>
    <w:rPr>
      <w:rFonts w:ascii="Arial" w:eastAsia="PMingLiU" w:hAnsi="Arial" w:cs="Times New Roman"/>
      <w:b/>
      <w:bCs/>
      <w:iCs/>
      <w:sz w:val="26"/>
      <w:szCs w:val="26"/>
      <w:lang w:val="x-none"/>
    </w:rPr>
  </w:style>
  <w:style w:type="character" w:customStyle="1" w:styleId="Heading6Char">
    <w:name w:val="Heading 6 Char"/>
    <w:rPr>
      <w:rFonts w:ascii="Arial" w:hAnsi="Arial" w:cs="Arial"/>
      <w:b/>
      <w:bCs/>
      <w:sz w:val="26"/>
      <w:szCs w:val="24"/>
      <w:lang w:val="x-none"/>
    </w:rPr>
  </w:style>
  <w:style w:type="character" w:customStyle="1" w:styleId="Heading7Char">
    <w:name w:val="Heading 7 Char"/>
    <w:rPr>
      <w:rFonts w:ascii="Arial" w:eastAsia="PMingLiU" w:hAnsi="Arial" w:cs="Times New Roman"/>
      <w:b/>
      <w:sz w:val="26"/>
      <w:szCs w:val="24"/>
      <w:lang w:val="x-none"/>
    </w:rPr>
  </w:style>
  <w:style w:type="character" w:customStyle="1" w:styleId="Heading8Char">
    <w:name w:val="Heading 8 Char"/>
    <w:rPr>
      <w:rFonts w:ascii="Calibri" w:eastAsia="PMingLiU" w:hAnsi="Calibri" w:cs="Times New Roman"/>
      <w:i/>
      <w:iCs/>
      <w:sz w:val="24"/>
      <w:szCs w:val="24"/>
      <w:lang w:val="x-none"/>
    </w:rPr>
  </w:style>
  <w:style w:type="character" w:customStyle="1" w:styleId="Heading9Char">
    <w:name w:val="Heading 9 Char"/>
    <w:rPr>
      <w:rFonts w:ascii="Cambria" w:eastAsia="PMingLiU" w:hAnsi="Cambria" w:cs="Times New Roman"/>
      <w:sz w:val="20"/>
      <w:szCs w:val="20"/>
      <w:lang w:val="x-none"/>
    </w:rPr>
  </w:style>
  <w:style w:type="character" w:customStyle="1" w:styleId="NoSpacingChar">
    <w:name w:val="No Spacing Char"/>
    <w:uiPriority w:val="1"/>
    <w:rPr>
      <w:rFonts w:ascii="Calibri" w:eastAsia="PMingLiU" w:hAnsi="Calibri" w:cs="Times New Roman"/>
      <w:sz w:val="24"/>
      <w:szCs w:val="32"/>
      <w:lang w:val="x-none"/>
    </w:rPr>
  </w:style>
  <w:style w:type="character" w:customStyle="1" w:styleId="BalloonTextChar">
    <w:name w:val="Balloon Text Char"/>
    <w:rPr>
      <w:rFonts w:ascii="Calibri" w:eastAsia="PMingLiU" w:hAnsi="Calibri" w:cs="Times New Roman"/>
      <w:sz w:val="16"/>
      <w:szCs w:val="16"/>
      <w:lang w:val="x-none"/>
    </w:rPr>
  </w:style>
  <w:style w:type="character" w:customStyle="1" w:styleId="HeaderChar">
    <w:name w:val="Header Char"/>
    <w:rPr>
      <w:rFonts w:ascii="Calibri" w:eastAsia="PMingLiU" w:hAnsi="Calibri" w:cs="Times New Roman"/>
      <w:lang w:val="x-none"/>
    </w:rPr>
  </w:style>
  <w:style w:type="character" w:customStyle="1" w:styleId="FooterChar">
    <w:name w:val="Footer Char"/>
    <w:rPr>
      <w:rFonts w:ascii="Calibri" w:eastAsia="PMingLiU" w:hAnsi="Calibri" w:cs="Times New Roman"/>
      <w:lang w:val="x-none"/>
    </w:rPr>
  </w:style>
  <w:style w:type="character" w:styleId="Hyperlink">
    <w:name w:val="Hyperlink"/>
    <w:uiPriority w:val="99"/>
    <w:rPr>
      <w:color w:val="0000FF"/>
      <w:u w:val="single"/>
    </w:rPr>
  </w:style>
  <w:style w:type="character" w:customStyle="1" w:styleId="TitleChar">
    <w:name w:val="Title Char"/>
    <w:rPr>
      <w:rFonts w:ascii="Cambria" w:eastAsia="PMingLiU" w:hAnsi="Cambria" w:cs="Times New Roman"/>
      <w:b/>
      <w:bCs/>
      <w:kern w:val="1"/>
      <w:sz w:val="32"/>
      <w:szCs w:val="32"/>
      <w:lang w:val="x-none"/>
    </w:rPr>
  </w:style>
  <w:style w:type="character" w:customStyle="1" w:styleId="SubtitleChar">
    <w:name w:val="Subtitle Char"/>
    <w:rPr>
      <w:rFonts w:ascii="Cambria" w:eastAsia="PMingLiU" w:hAnsi="Cambria" w:cs="Times New Roman"/>
      <w:sz w:val="24"/>
      <w:szCs w:val="24"/>
      <w:lang w:val="x-none"/>
    </w:rPr>
  </w:style>
  <w:style w:type="character" w:styleId="Strong">
    <w:name w:val="Strong"/>
    <w:qFormat/>
    <w:rPr>
      <w:b/>
      <w:bCs/>
    </w:rPr>
  </w:style>
  <w:style w:type="character" w:styleId="Emphasis">
    <w:name w:val="Emphasis"/>
    <w:qFormat/>
    <w:rPr>
      <w:rFonts w:ascii="Calibri" w:hAnsi="Calibri" w:cs="Calibri"/>
      <w:b/>
      <w:i/>
      <w:iCs/>
    </w:rPr>
  </w:style>
  <w:style w:type="character" w:customStyle="1" w:styleId="QuoteChar">
    <w:name w:val="Quote Char"/>
    <w:rPr>
      <w:rFonts w:ascii="Calibri" w:eastAsia="PMingLiU" w:hAnsi="Calibri" w:cs="Times New Roman"/>
      <w:i/>
      <w:sz w:val="24"/>
      <w:szCs w:val="24"/>
      <w:lang w:val="x-none"/>
    </w:rPr>
  </w:style>
  <w:style w:type="character" w:customStyle="1" w:styleId="IntenseQuoteChar">
    <w:name w:val="Intense Quote Char"/>
    <w:rPr>
      <w:rFonts w:ascii="Calibri" w:eastAsia="PMingLiU" w:hAnsi="Calibri" w:cs="Times New Roman"/>
      <w:b/>
      <w:i/>
      <w:sz w:val="24"/>
      <w:szCs w:val="20"/>
      <w:lang w:val="x-none"/>
    </w:rPr>
  </w:style>
  <w:style w:type="character" w:styleId="SubtleEmphasis">
    <w:name w:val="Subtle Emphasis"/>
    <w:qFormat/>
    <w:rPr>
      <w:i/>
      <w:color w:val="5A5A5A"/>
    </w:rPr>
  </w:style>
  <w:style w:type="character" w:styleId="IntenseEmphasis">
    <w:name w:val="Intense Emphasis"/>
    <w:qFormat/>
    <w:rPr>
      <w:b/>
      <w:i/>
      <w:sz w:val="24"/>
      <w:szCs w:val="24"/>
      <w:u w:val="single"/>
    </w:rPr>
  </w:style>
  <w:style w:type="character" w:styleId="SubtleReference">
    <w:name w:val="Subtle Reference"/>
    <w:qFormat/>
    <w:rPr>
      <w:sz w:val="24"/>
      <w:szCs w:val="24"/>
      <w:u w:val="single"/>
    </w:rPr>
  </w:style>
  <w:style w:type="character" w:styleId="IntenseReference">
    <w:name w:val="Intense Reference"/>
    <w:qFormat/>
    <w:rPr>
      <w:b/>
      <w:sz w:val="24"/>
      <w:u w:val="single"/>
    </w:rPr>
  </w:style>
  <w:style w:type="character" w:styleId="BookTitle">
    <w:name w:val="Book Title"/>
    <w:qFormat/>
    <w:rPr>
      <w:rFonts w:ascii="Cambria" w:eastAsia="PMingLiU" w:hAnsi="Cambria" w:cs="Cambria"/>
      <w:b/>
      <w:i/>
      <w:sz w:val="24"/>
      <w:szCs w:val="24"/>
    </w:rPr>
  </w:style>
  <w:style w:type="character" w:customStyle="1" w:styleId="BodyTextChar">
    <w:name w:val="Body Text Char"/>
    <w:rPr>
      <w:rFonts w:ascii="Arial" w:eastAsia="PMingLiU" w:hAnsi="Arial" w:cs="Times New Roman"/>
      <w:spacing w:val="-5"/>
      <w:sz w:val="20"/>
      <w:szCs w:val="20"/>
      <w:lang w:val="en-GB"/>
    </w:rPr>
  </w:style>
  <w:style w:type="character" w:customStyle="1" w:styleId="TableofContentHeaderChar">
    <w:name w:val="Table of Content Header Char"/>
    <w:rPr>
      <w:rFonts w:ascii="Arial" w:hAnsi="Arial" w:cs="Arial"/>
      <w:b/>
      <w:bCs/>
      <w:kern w:val="1"/>
      <w:sz w:val="32"/>
      <w:szCs w:val="32"/>
      <w:lang w:val="x-none"/>
    </w:rPr>
  </w:style>
  <w:style w:type="character" w:customStyle="1" w:styleId="CaptionChar">
    <w:name w:val="Caption Char"/>
    <w:rPr>
      <w:rFonts w:ascii="Arial" w:eastAsia="PMingLiU" w:hAnsi="Arial" w:cs="Times New Roman"/>
      <w:b/>
      <w:sz w:val="24"/>
      <w:szCs w:val="24"/>
      <w:lang w:val="x-none"/>
    </w:rPr>
  </w:style>
  <w:style w:type="character" w:customStyle="1" w:styleId="TableofContentChar">
    <w:name w:val="Table of Content Char"/>
    <w:rPr>
      <w:rFonts w:ascii="Arial" w:eastAsia="PMingLiU" w:hAnsi="Arial" w:cs="Times New Roman"/>
      <w:b/>
      <w:sz w:val="32"/>
      <w:szCs w:val="32"/>
      <w:u w:val="single"/>
      <w:lang w:val="x-none"/>
    </w:rPr>
  </w:style>
  <w:style w:type="character" w:customStyle="1" w:styleId="a">
    <w:name w:val="項目符號"/>
    <w:rPr>
      <w:rFonts w:ascii="OpenSymbol" w:eastAsia="OpenSymbol" w:hAnsi="OpenSymbol" w:cs="OpenSymbol"/>
    </w:rPr>
  </w:style>
  <w:style w:type="character" w:customStyle="1" w:styleId="a0">
    <w:name w:val="編號字元"/>
  </w:style>
  <w:style w:type="character" w:styleId="FollowedHyperlink">
    <w:name w:val="FollowedHyperlink"/>
    <w:rPr>
      <w:color w:val="800000"/>
      <w:u w:val="single"/>
    </w:rPr>
  </w:style>
  <w:style w:type="paragraph" w:customStyle="1" w:styleId="a1">
    <w:name w:val="標題"/>
    <w:basedOn w:val="Normal"/>
    <w:next w:val="BodyText"/>
    <w:pPr>
      <w:keepNext/>
      <w:spacing w:before="240" w:after="120"/>
    </w:pPr>
    <w:rPr>
      <w:rFonts w:cs="Mangal"/>
      <w:sz w:val="28"/>
      <w:szCs w:val="28"/>
    </w:rPr>
  </w:style>
  <w:style w:type="paragraph" w:styleId="BodyText">
    <w:name w:val="Body Text"/>
    <w:basedOn w:val="Normal"/>
    <w:pPr>
      <w:spacing w:before="120" w:after="240" w:line="240" w:lineRule="atLeast"/>
      <w:ind w:left="1080"/>
      <w:jc w:val="both"/>
    </w:pPr>
    <w:rPr>
      <w:rFonts w:cs="Times New Roman"/>
      <w:spacing w:val="-5"/>
      <w:sz w:val="20"/>
      <w:szCs w:val="20"/>
      <w:lang w:val="en-GB"/>
    </w:rPr>
  </w:style>
  <w:style w:type="paragraph" w:styleId="List">
    <w:name w:val="List"/>
    <w:basedOn w:val="BodyText"/>
    <w:rPr>
      <w:rFonts w:cs="Mangal"/>
    </w:rPr>
  </w:style>
  <w:style w:type="paragraph" w:customStyle="1" w:styleId="a2">
    <w:name w:val="標籤"/>
    <w:basedOn w:val="Normal"/>
    <w:pPr>
      <w:suppressLineNumbers/>
      <w:spacing w:before="120" w:after="120"/>
    </w:pPr>
    <w:rPr>
      <w:rFonts w:cs="Mangal"/>
      <w:i/>
      <w:iCs/>
    </w:rPr>
  </w:style>
  <w:style w:type="paragraph" w:customStyle="1" w:styleId="a3">
    <w:name w:val="目錄"/>
    <w:basedOn w:val="Normal"/>
    <w:pPr>
      <w:suppressLineNumbers/>
    </w:pPr>
    <w:rPr>
      <w:rFonts w:cs="Mangal"/>
    </w:rPr>
  </w:style>
  <w:style w:type="paragraph" w:styleId="NoSpacing">
    <w:name w:val="No Spacing"/>
    <w:basedOn w:val="Normal"/>
    <w:uiPriority w:val="1"/>
    <w:qFormat/>
    <w:rPr>
      <w:rFonts w:ascii="Calibri" w:hAnsi="Calibri" w:cs="Times New Roman"/>
      <w:szCs w:val="32"/>
      <w:lang w:val="x-none"/>
    </w:rPr>
  </w:style>
  <w:style w:type="paragraph" w:styleId="BalloonText">
    <w:name w:val="Balloon Text"/>
    <w:basedOn w:val="Normal"/>
    <w:rPr>
      <w:rFonts w:ascii="Calibri" w:hAnsi="Calibri" w:cs="Times New Roman"/>
      <w:sz w:val="16"/>
      <w:szCs w:val="16"/>
      <w:lang w:val="x-none"/>
    </w:rPr>
  </w:style>
  <w:style w:type="paragraph" w:styleId="Header">
    <w:name w:val="header"/>
    <w:basedOn w:val="Normal"/>
    <w:pPr>
      <w:tabs>
        <w:tab w:val="center" w:pos="4680"/>
        <w:tab w:val="right" w:pos="9360"/>
      </w:tabs>
    </w:pPr>
    <w:rPr>
      <w:rFonts w:ascii="Calibri" w:hAnsi="Calibri" w:cs="Times New Roman"/>
      <w:sz w:val="22"/>
      <w:szCs w:val="22"/>
      <w:lang w:val="x-none"/>
    </w:rPr>
  </w:style>
  <w:style w:type="paragraph" w:styleId="Footer">
    <w:name w:val="footer"/>
    <w:basedOn w:val="Normal"/>
    <w:pPr>
      <w:tabs>
        <w:tab w:val="center" w:pos="4680"/>
        <w:tab w:val="right" w:pos="9360"/>
      </w:tabs>
    </w:pPr>
    <w:rPr>
      <w:rFonts w:ascii="Calibri" w:hAnsi="Calibri" w:cs="Times New Roman"/>
      <w:sz w:val="22"/>
      <w:szCs w:val="22"/>
      <w:lang w:val="x-none"/>
    </w:rPr>
  </w:style>
  <w:style w:type="paragraph" w:styleId="Caption">
    <w:name w:val="caption"/>
    <w:basedOn w:val="Normal"/>
    <w:next w:val="Normal"/>
    <w:qFormat/>
    <w:rPr>
      <w:rFonts w:cs="Times New Roman"/>
      <w:b/>
      <w:lang w:val="x-none"/>
    </w:rPr>
  </w:style>
  <w:style w:type="paragraph" w:styleId="TOC1">
    <w:name w:val="toc 1"/>
    <w:basedOn w:val="Normal"/>
    <w:next w:val="Normal"/>
    <w:uiPriority w:val="39"/>
  </w:style>
  <w:style w:type="paragraph" w:styleId="TOCHeading">
    <w:name w:val="TOC Heading"/>
    <w:basedOn w:val="Heading1"/>
    <w:next w:val="Normal"/>
    <w:qFormat/>
    <w:pPr>
      <w:numPr>
        <w:numId w:val="0"/>
      </w:numPr>
    </w:pPr>
    <w:rPr>
      <w:rFonts w:ascii="Cambria" w:hAnsi="Cambria" w:cs="Cambria"/>
    </w:rPr>
  </w:style>
  <w:style w:type="paragraph" w:styleId="TOC2">
    <w:name w:val="toc 2"/>
    <w:basedOn w:val="Normal"/>
    <w:next w:val="Normal"/>
    <w:uiPriority w:val="39"/>
    <w:pPr>
      <w:ind w:left="220"/>
    </w:pPr>
  </w:style>
  <w:style w:type="paragraph" w:styleId="TOC3">
    <w:name w:val="toc 3"/>
    <w:basedOn w:val="Normal"/>
    <w:next w:val="Normal"/>
    <w:uiPriority w:val="39"/>
    <w:pPr>
      <w:ind w:left="440"/>
    </w:pPr>
  </w:style>
  <w:style w:type="paragraph" w:styleId="Title">
    <w:name w:val="Title"/>
    <w:basedOn w:val="Normal"/>
    <w:next w:val="Normal"/>
    <w:qFormat/>
    <w:pPr>
      <w:spacing w:before="240" w:after="60"/>
      <w:jc w:val="center"/>
    </w:pPr>
    <w:rPr>
      <w:rFonts w:ascii="Cambria" w:hAnsi="Cambria" w:cs="Times New Roman"/>
      <w:b/>
      <w:bCs/>
      <w:kern w:val="1"/>
      <w:sz w:val="32"/>
      <w:szCs w:val="32"/>
      <w:lang w:val="x-none"/>
    </w:rPr>
  </w:style>
  <w:style w:type="paragraph" w:styleId="Subtitle">
    <w:name w:val="Subtitle"/>
    <w:basedOn w:val="Normal"/>
    <w:next w:val="Normal"/>
    <w:qFormat/>
    <w:pPr>
      <w:spacing w:after="60"/>
      <w:jc w:val="center"/>
    </w:pPr>
    <w:rPr>
      <w:rFonts w:ascii="Cambria" w:hAnsi="Cambria" w:cs="Times New Roman"/>
      <w:lang w:val="x-none"/>
    </w:rPr>
  </w:style>
  <w:style w:type="paragraph" w:styleId="ListParagraph">
    <w:name w:val="List Paragraph"/>
    <w:basedOn w:val="Normal"/>
    <w:uiPriority w:val="34"/>
    <w:qFormat/>
    <w:pPr>
      <w:ind w:left="720"/>
    </w:pPr>
  </w:style>
  <w:style w:type="paragraph" w:styleId="Quote">
    <w:name w:val="Quote"/>
    <w:basedOn w:val="Normal"/>
    <w:next w:val="Normal"/>
    <w:qFormat/>
    <w:rPr>
      <w:rFonts w:ascii="Calibri" w:hAnsi="Calibri" w:cs="Times New Roman"/>
      <w:i/>
      <w:lang w:val="x-none"/>
    </w:rPr>
  </w:style>
  <w:style w:type="paragraph" w:styleId="IntenseQuote">
    <w:name w:val="Intense Quote"/>
    <w:basedOn w:val="Normal"/>
    <w:next w:val="Normal"/>
    <w:qFormat/>
    <w:pPr>
      <w:ind w:left="720" w:right="720"/>
    </w:pPr>
    <w:rPr>
      <w:rFonts w:ascii="Calibri" w:hAnsi="Calibri" w:cs="Times New Roman"/>
      <w:b/>
      <w:i/>
      <w:szCs w:val="20"/>
      <w:lang w:val="x-none"/>
    </w:rPr>
  </w:style>
  <w:style w:type="paragraph" w:customStyle="1" w:styleId="Image">
    <w:name w:val="Image"/>
    <w:basedOn w:val="Normal"/>
    <w:pPr>
      <w:spacing w:before="60" w:after="60"/>
      <w:jc w:val="center"/>
    </w:pPr>
    <w:rPr>
      <w:sz w:val="20"/>
      <w:szCs w:val="20"/>
      <w:lang w:val="en-GB"/>
    </w:rPr>
  </w:style>
  <w:style w:type="paragraph" w:customStyle="1" w:styleId="TableofContentHeader">
    <w:name w:val="Table of Content Header"/>
    <w:basedOn w:val="Heading1"/>
    <w:pPr>
      <w:numPr>
        <w:numId w:val="0"/>
      </w:numPr>
      <w:ind w:left="465" w:hanging="465"/>
    </w:pPr>
  </w:style>
  <w:style w:type="paragraph" w:customStyle="1" w:styleId="TableofContent">
    <w:name w:val="Table of Content"/>
    <w:basedOn w:val="Caption"/>
    <w:rPr>
      <w:sz w:val="32"/>
      <w:szCs w:val="32"/>
      <w:u w:val="single"/>
    </w:rPr>
  </w:style>
  <w:style w:type="paragraph" w:customStyle="1" w:styleId="a4">
    <w:name w:val="表格內容"/>
    <w:basedOn w:val="Normal"/>
    <w:pPr>
      <w:suppressLineNumbers/>
    </w:pPr>
  </w:style>
  <w:style w:type="paragraph" w:customStyle="1" w:styleId="a5">
    <w:name w:val="表格標題"/>
    <w:basedOn w:val="a4"/>
    <w:pPr>
      <w:jc w:val="center"/>
    </w:pPr>
    <w:rPr>
      <w:b/>
      <w:bCs/>
    </w:rPr>
  </w:style>
  <w:style w:type="paragraph" w:styleId="TOC4">
    <w:name w:val="toc 4"/>
    <w:basedOn w:val="a3"/>
    <w:pPr>
      <w:tabs>
        <w:tab w:val="right" w:leader="dot" w:pos="9123"/>
      </w:tabs>
      <w:ind w:left="849"/>
    </w:pPr>
  </w:style>
  <w:style w:type="paragraph" w:styleId="TOC5">
    <w:name w:val="toc 5"/>
    <w:basedOn w:val="a3"/>
    <w:pPr>
      <w:tabs>
        <w:tab w:val="right" w:leader="dot" w:pos="8840"/>
      </w:tabs>
      <w:ind w:left="1132"/>
    </w:pPr>
  </w:style>
  <w:style w:type="paragraph" w:styleId="TOC6">
    <w:name w:val="toc 6"/>
    <w:basedOn w:val="a3"/>
    <w:pPr>
      <w:tabs>
        <w:tab w:val="right" w:leader="dot" w:pos="8557"/>
      </w:tabs>
      <w:ind w:left="1415"/>
    </w:pPr>
  </w:style>
  <w:style w:type="paragraph" w:styleId="TOC7">
    <w:name w:val="toc 7"/>
    <w:basedOn w:val="a3"/>
    <w:pPr>
      <w:tabs>
        <w:tab w:val="right" w:leader="dot" w:pos="8274"/>
      </w:tabs>
      <w:ind w:left="1698"/>
    </w:pPr>
  </w:style>
  <w:style w:type="paragraph" w:styleId="TOC8">
    <w:name w:val="toc 8"/>
    <w:basedOn w:val="a3"/>
    <w:pPr>
      <w:tabs>
        <w:tab w:val="right" w:leader="dot" w:pos="7991"/>
      </w:tabs>
      <w:ind w:left="1981"/>
    </w:pPr>
  </w:style>
  <w:style w:type="paragraph" w:styleId="TOC9">
    <w:name w:val="toc 9"/>
    <w:basedOn w:val="a3"/>
    <w:pPr>
      <w:tabs>
        <w:tab w:val="right" w:leader="dot" w:pos="7708"/>
      </w:tabs>
      <w:ind w:left="2264"/>
    </w:pPr>
  </w:style>
  <w:style w:type="paragraph" w:customStyle="1" w:styleId="100">
    <w:name w:val="內容目錄 10"/>
    <w:basedOn w:val="a3"/>
    <w:pPr>
      <w:tabs>
        <w:tab w:val="right" w:leader="dot" w:pos="7425"/>
      </w:tabs>
      <w:ind w:left="2547"/>
    </w:pPr>
  </w:style>
  <w:style w:type="paragraph" w:customStyle="1" w:styleId="a6">
    <w:name w:val="訊框內容"/>
    <w:basedOn w:val="BodyText"/>
  </w:style>
  <w:style w:type="paragraph" w:customStyle="1" w:styleId="10">
    <w:name w:val="標題 10"/>
    <w:basedOn w:val="a1"/>
    <w:next w:val="BodyText"/>
    <w:pPr>
      <w:numPr>
        <w:numId w:val="2"/>
      </w:numPr>
    </w:pPr>
    <w:rPr>
      <w:b/>
      <w:bCs/>
      <w:sz w:val="21"/>
      <w:szCs w:val="21"/>
    </w:rPr>
  </w:style>
  <w:style w:type="paragraph" w:customStyle="1" w:styleId="Default">
    <w:name w:val="Default"/>
    <w:basedOn w:val="Normal"/>
    <w:pPr>
      <w:autoSpaceDE w:val="0"/>
    </w:pPr>
    <w:rPr>
      <w:rFonts w:ascii="Calibri" w:eastAsia="Calibri" w:hAnsi="Calibri" w:cs="Calibri"/>
      <w:color w:val="000000"/>
      <w:lang w:eastAsia="hi-IN" w:bidi="hi-IN"/>
    </w:rPr>
  </w:style>
  <w:style w:type="table" w:styleId="TableGrid">
    <w:name w:val="Table Grid"/>
    <w:basedOn w:val="TableNormal"/>
    <w:uiPriority w:val="59"/>
    <w:rsid w:val="000617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3D1D8C"/>
    <w:pPr>
      <w:suppressAutoHyphens w:val="0"/>
    </w:pPr>
    <w:rPr>
      <w:rFonts w:ascii="Consolas" w:hAnsi="Consolas" w:cs="Times New Roman"/>
      <w:sz w:val="21"/>
      <w:szCs w:val="21"/>
      <w:lang w:eastAsia="zh-TW"/>
    </w:rPr>
  </w:style>
  <w:style w:type="character" w:customStyle="1" w:styleId="PlainTextChar">
    <w:name w:val="Plain Text Char"/>
    <w:link w:val="PlainText"/>
    <w:uiPriority w:val="99"/>
    <w:semiHidden/>
    <w:rsid w:val="003D1D8C"/>
    <w:rPr>
      <w:rFonts w:ascii="Consolas" w:eastAsia="PMingLiU" w:hAnsi="Consolas" w:cs="Times New Roman"/>
      <w:sz w:val="21"/>
      <w:szCs w:val="21"/>
    </w:rPr>
  </w:style>
  <w:style w:type="character" w:styleId="CommentReference">
    <w:name w:val="annotation reference"/>
    <w:uiPriority w:val="99"/>
    <w:semiHidden/>
    <w:unhideWhenUsed/>
    <w:rsid w:val="0086249F"/>
    <w:rPr>
      <w:sz w:val="18"/>
      <w:szCs w:val="18"/>
    </w:rPr>
  </w:style>
  <w:style w:type="paragraph" w:styleId="CommentText">
    <w:name w:val="annotation text"/>
    <w:basedOn w:val="Normal"/>
    <w:link w:val="CommentTextChar"/>
    <w:uiPriority w:val="99"/>
    <w:semiHidden/>
    <w:unhideWhenUsed/>
    <w:rsid w:val="0086249F"/>
  </w:style>
  <w:style w:type="character" w:customStyle="1" w:styleId="CommentTextChar">
    <w:name w:val="Comment Text Char"/>
    <w:link w:val="CommentText"/>
    <w:uiPriority w:val="99"/>
    <w:semiHidden/>
    <w:rsid w:val="0086249F"/>
    <w:rPr>
      <w:rFonts w:ascii="Arial" w:hAnsi="Arial" w:cs="Arial"/>
      <w:sz w:val="24"/>
      <w:szCs w:val="24"/>
      <w:lang w:eastAsia="ar-SA"/>
    </w:rPr>
  </w:style>
  <w:style w:type="paragraph" w:styleId="CommentSubject">
    <w:name w:val="annotation subject"/>
    <w:basedOn w:val="CommentText"/>
    <w:next w:val="CommentText"/>
    <w:link w:val="CommentSubjectChar"/>
    <w:uiPriority w:val="99"/>
    <w:semiHidden/>
    <w:unhideWhenUsed/>
    <w:rsid w:val="0086249F"/>
    <w:rPr>
      <w:b/>
      <w:bCs/>
    </w:rPr>
  </w:style>
  <w:style w:type="character" w:customStyle="1" w:styleId="CommentSubjectChar">
    <w:name w:val="Comment Subject Char"/>
    <w:link w:val="CommentSubject"/>
    <w:uiPriority w:val="99"/>
    <w:semiHidden/>
    <w:rsid w:val="0086249F"/>
    <w:rPr>
      <w:rFonts w:ascii="Arial" w:hAnsi="Arial" w:cs="Arial"/>
      <w:b/>
      <w:bCs/>
      <w:sz w:val="24"/>
      <w:szCs w:val="24"/>
      <w:lang w:eastAsia="ar-SA"/>
    </w:rPr>
  </w:style>
  <w:style w:type="paragraph" w:styleId="Revision">
    <w:name w:val="Revision"/>
    <w:hidden/>
    <w:uiPriority w:val="99"/>
    <w:semiHidden/>
    <w:rsid w:val="00C10540"/>
    <w:rPr>
      <w:rFonts w:ascii="Arial" w:hAnsi="Arial" w:cs="Arial"/>
      <w:sz w:val="24"/>
      <w:szCs w:val="24"/>
      <w:lang w:eastAsia="ar-SA"/>
    </w:rPr>
  </w:style>
  <w:style w:type="paragraph" w:customStyle="1" w:styleId="CNCBINormal">
    <w:name w:val="CNCBI Normal"/>
    <w:basedOn w:val="Normal"/>
    <w:rsid w:val="0034467C"/>
    <w:pPr>
      <w:suppressAutoHyphens w:val="0"/>
    </w:pPr>
    <w:rPr>
      <w:rFonts w:eastAsiaTheme="minorEastAsia"/>
      <w:sz w:val="20"/>
      <w:szCs w:val="20"/>
      <w:lang w:eastAsia="zh-TW"/>
    </w:rPr>
  </w:style>
  <w:style w:type="paragraph" w:customStyle="1" w:styleId="L1-Indent">
    <w:name w:val="L1 - Indent @"/>
    <w:basedOn w:val="Normal"/>
    <w:rsid w:val="0020144B"/>
    <w:pPr>
      <w:suppressAutoHyphens w:val="0"/>
      <w:spacing w:before="80"/>
      <w:ind w:left="1440" w:hanging="720"/>
    </w:pPr>
    <w:rPr>
      <w:rFonts w:ascii="CG Times (WN)" w:hAnsi="CG Times (WN)" w:cs="Times New Roman"/>
      <w:szCs w:val="20"/>
      <w:lang w:eastAsia="en-US"/>
    </w:rPr>
  </w:style>
  <w:style w:type="character" w:customStyle="1" w:styleId="shorttext">
    <w:name w:val="short_text"/>
    <w:basedOn w:val="DefaultParagraphFont"/>
    <w:rsid w:val="00002DA5"/>
  </w:style>
  <w:style w:type="character" w:customStyle="1" w:styleId="UnresolvedMention1">
    <w:name w:val="Unresolved Mention1"/>
    <w:basedOn w:val="DefaultParagraphFont"/>
    <w:uiPriority w:val="99"/>
    <w:semiHidden/>
    <w:unhideWhenUsed/>
    <w:rsid w:val="00446C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16289">
      <w:bodyDiv w:val="1"/>
      <w:marLeft w:val="0"/>
      <w:marRight w:val="0"/>
      <w:marTop w:val="0"/>
      <w:marBottom w:val="0"/>
      <w:divBdr>
        <w:top w:val="none" w:sz="0" w:space="0" w:color="auto"/>
        <w:left w:val="none" w:sz="0" w:space="0" w:color="auto"/>
        <w:bottom w:val="none" w:sz="0" w:space="0" w:color="auto"/>
        <w:right w:val="none" w:sz="0" w:space="0" w:color="auto"/>
      </w:divBdr>
    </w:div>
    <w:div w:id="87510234">
      <w:bodyDiv w:val="1"/>
      <w:marLeft w:val="0"/>
      <w:marRight w:val="0"/>
      <w:marTop w:val="0"/>
      <w:marBottom w:val="0"/>
      <w:divBdr>
        <w:top w:val="none" w:sz="0" w:space="0" w:color="auto"/>
        <w:left w:val="none" w:sz="0" w:space="0" w:color="auto"/>
        <w:bottom w:val="none" w:sz="0" w:space="0" w:color="auto"/>
        <w:right w:val="none" w:sz="0" w:space="0" w:color="auto"/>
      </w:divBdr>
    </w:div>
    <w:div w:id="141243533">
      <w:bodyDiv w:val="1"/>
      <w:marLeft w:val="0"/>
      <w:marRight w:val="0"/>
      <w:marTop w:val="0"/>
      <w:marBottom w:val="0"/>
      <w:divBdr>
        <w:top w:val="none" w:sz="0" w:space="0" w:color="auto"/>
        <w:left w:val="none" w:sz="0" w:space="0" w:color="auto"/>
        <w:bottom w:val="none" w:sz="0" w:space="0" w:color="auto"/>
        <w:right w:val="none" w:sz="0" w:space="0" w:color="auto"/>
      </w:divBdr>
    </w:div>
    <w:div w:id="178589893">
      <w:bodyDiv w:val="1"/>
      <w:marLeft w:val="0"/>
      <w:marRight w:val="0"/>
      <w:marTop w:val="0"/>
      <w:marBottom w:val="0"/>
      <w:divBdr>
        <w:top w:val="none" w:sz="0" w:space="0" w:color="auto"/>
        <w:left w:val="none" w:sz="0" w:space="0" w:color="auto"/>
        <w:bottom w:val="none" w:sz="0" w:space="0" w:color="auto"/>
        <w:right w:val="none" w:sz="0" w:space="0" w:color="auto"/>
      </w:divBdr>
    </w:div>
    <w:div w:id="194540946">
      <w:bodyDiv w:val="1"/>
      <w:marLeft w:val="0"/>
      <w:marRight w:val="0"/>
      <w:marTop w:val="0"/>
      <w:marBottom w:val="0"/>
      <w:divBdr>
        <w:top w:val="none" w:sz="0" w:space="0" w:color="auto"/>
        <w:left w:val="none" w:sz="0" w:space="0" w:color="auto"/>
        <w:bottom w:val="none" w:sz="0" w:space="0" w:color="auto"/>
        <w:right w:val="none" w:sz="0" w:space="0" w:color="auto"/>
      </w:divBdr>
    </w:div>
    <w:div w:id="337004301">
      <w:bodyDiv w:val="1"/>
      <w:marLeft w:val="0"/>
      <w:marRight w:val="0"/>
      <w:marTop w:val="0"/>
      <w:marBottom w:val="0"/>
      <w:divBdr>
        <w:top w:val="none" w:sz="0" w:space="0" w:color="auto"/>
        <w:left w:val="none" w:sz="0" w:space="0" w:color="auto"/>
        <w:bottom w:val="none" w:sz="0" w:space="0" w:color="auto"/>
        <w:right w:val="none" w:sz="0" w:space="0" w:color="auto"/>
      </w:divBdr>
    </w:div>
    <w:div w:id="450516708">
      <w:bodyDiv w:val="1"/>
      <w:marLeft w:val="0"/>
      <w:marRight w:val="0"/>
      <w:marTop w:val="0"/>
      <w:marBottom w:val="0"/>
      <w:divBdr>
        <w:top w:val="none" w:sz="0" w:space="0" w:color="auto"/>
        <w:left w:val="none" w:sz="0" w:space="0" w:color="auto"/>
        <w:bottom w:val="none" w:sz="0" w:space="0" w:color="auto"/>
        <w:right w:val="none" w:sz="0" w:space="0" w:color="auto"/>
      </w:divBdr>
    </w:div>
    <w:div w:id="582372716">
      <w:bodyDiv w:val="1"/>
      <w:marLeft w:val="0"/>
      <w:marRight w:val="0"/>
      <w:marTop w:val="0"/>
      <w:marBottom w:val="0"/>
      <w:divBdr>
        <w:top w:val="none" w:sz="0" w:space="0" w:color="auto"/>
        <w:left w:val="none" w:sz="0" w:space="0" w:color="auto"/>
        <w:bottom w:val="none" w:sz="0" w:space="0" w:color="auto"/>
        <w:right w:val="none" w:sz="0" w:space="0" w:color="auto"/>
      </w:divBdr>
    </w:div>
    <w:div w:id="640157638">
      <w:bodyDiv w:val="1"/>
      <w:marLeft w:val="0"/>
      <w:marRight w:val="0"/>
      <w:marTop w:val="0"/>
      <w:marBottom w:val="0"/>
      <w:divBdr>
        <w:top w:val="none" w:sz="0" w:space="0" w:color="auto"/>
        <w:left w:val="none" w:sz="0" w:space="0" w:color="auto"/>
        <w:bottom w:val="none" w:sz="0" w:space="0" w:color="auto"/>
        <w:right w:val="none" w:sz="0" w:space="0" w:color="auto"/>
      </w:divBdr>
    </w:div>
    <w:div w:id="705955524">
      <w:bodyDiv w:val="1"/>
      <w:marLeft w:val="0"/>
      <w:marRight w:val="0"/>
      <w:marTop w:val="0"/>
      <w:marBottom w:val="0"/>
      <w:divBdr>
        <w:top w:val="none" w:sz="0" w:space="0" w:color="auto"/>
        <w:left w:val="none" w:sz="0" w:space="0" w:color="auto"/>
        <w:bottom w:val="none" w:sz="0" w:space="0" w:color="auto"/>
        <w:right w:val="none" w:sz="0" w:space="0" w:color="auto"/>
      </w:divBdr>
    </w:div>
    <w:div w:id="739601446">
      <w:bodyDiv w:val="1"/>
      <w:marLeft w:val="0"/>
      <w:marRight w:val="0"/>
      <w:marTop w:val="0"/>
      <w:marBottom w:val="0"/>
      <w:divBdr>
        <w:top w:val="none" w:sz="0" w:space="0" w:color="auto"/>
        <w:left w:val="none" w:sz="0" w:space="0" w:color="auto"/>
        <w:bottom w:val="none" w:sz="0" w:space="0" w:color="auto"/>
        <w:right w:val="none" w:sz="0" w:space="0" w:color="auto"/>
      </w:divBdr>
    </w:div>
    <w:div w:id="929236700">
      <w:bodyDiv w:val="1"/>
      <w:marLeft w:val="0"/>
      <w:marRight w:val="0"/>
      <w:marTop w:val="0"/>
      <w:marBottom w:val="0"/>
      <w:divBdr>
        <w:top w:val="none" w:sz="0" w:space="0" w:color="auto"/>
        <w:left w:val="none" w:sz="0" w:space="0" w:color="auto"/>
        <w:bottom w:val="none" w:sz="0" w:space="0" w:color="auto"/>
        <w:right w:val="none" w:sz="0" w:space="0" w:color="auto"/>
      </w:divBdr>
    </w:div>
    <w:div w:id="1044915198">
      <w:bodyDiv w:val="1"/>
      <w:marLeft w:val="0"/>
      <w:marRight w:val="0"/>
      <w:marTop w:val="0"/>
      <w:marBottom w:val="0"/>
      <w:divBdr>
        <w:top w:val="none" w:sz="0" w:space="0" w:color="auto"/>
        <w:left w:val="none" w:sz="0" w:space="0" w:color="auto"/>
        <w:bottom w:val="none" w:sz="0" w:space="0" w:color="auto"/>
        <w:right w:val="none" w:sz="0" w:space="0" w:color="auto"/>
      </w:divBdr>
    </w:div>
    <w:div w:id="1116214889">
      <w:bodyDiv w:val="1"/>
      <w:marLeft w:val="0"/>
      <w:marRight w:val="0"/>
      <w:marTop w:val="0"/>
      <w:marBottom w:val="0"/>
      <w:divBdr>
        <w:top w:val="none" w:sz="0" w:space="0" w:color="auto"/>
        <w:left w:val="none" w:sz="0" w:space="0" w:color="auto"/>
        <w:bottom w:val="none" w:sz="0" w:space="0" w:color="auto"/>
        <w:right w:val="none" w:sz="0" w:space="0" w:color="auto"/>
      </w:divBdr>
      <w:divsChild>
        <w:div w:id="188566245">
          <w:marLeft w:val="0"/>
          <w:marRight w:val="0"/>
          <w:marTop w:val="0"/>
          <w:marBottom w:val="0"/>
          <w:divBdr>
            <w:top w:val="none" w:sz="0" w:space="0" w:color="auto"/>
            <w:left w:val="none" w:sz="0" w:space="0" w:color="auto"/>
            <w:bottom w:val="none" w:sz="0" w:space="0" w:color="auto"/>
            <w:right w:val="none" w:sz="0" w:space="0" w:color="auto"/>
          </w:divBdr>
          <w:divsChild>
            <w:div w:id="178351925">
              <w:marLeft w:val="0"/>
              <w:marRight w:val="0"/>
              <w:marTop w:val="0"/>
              <w:marBottom w:val="0"/>
              <w:divBdr>
                <w:top w:val="none" w:sz="0" w:space="0" w:color="auto"/>
                <w:left w:val="none" w:sz="0" w:space="0" w:color="auto"/>
                <w:bottom w:val="none" w:sz="0" w:space="0" w:color="auto"/>
                <w:right w:val="none" w:sz="0" w:space="0" w:color="auto"/>
              </w:divBdr>
            </w:div>
            <w:div w:id="447091498">
              <w:marLeft w:val="0"/>
              <w:marRight w:val="0"/>
              <w:marTop w:val="0"/>
              <w:marBottom w:val="0"/>
              <w:divBdr>
                <w:top w:val="none" w:sz="0" w:space="0" w:color="auto"/>
                <w:left w:val="none" w:sz="0" w:space="0" w:color="auto"/>
                <w:bottom w:val="none" w:sz="0" w:space="0" w:color="auto"/>
                <w:right w:val="none" w:sz="0" w:space="0" w:color="auto"/>
              </w:divBdr>
            </w:div>
            <w:div w:id="536621992">
              <w:marLeft w:val="0"/>
              <w:marRight w:val="0"/>
              <w:marTop w:val="0"/>
              <w:marBottom w:val="0"/>
              <w:divBdr>
                <w:top w:val="none" w:sz="0" w:space="0" w:color="auto"/>
                <w:left w:val="none" w:sz="0" w:space="0" w:color="auto"/>
                <w:bottom w:val="none" w:sz="0" w:space="0" w:color="auto"/>
                <w:right w:val="none" w:sz="0" w:space="0" w:color="auto"/>
              </w:divBdr>
            </w:div>
            <w:div w:id="588584649">
              <w:marLeft w:val="0"/>
              <w:marRight w:val="0"/>
              <w:marTop w:val="0"/>
              <w:marBottom w:val="0"/>
              <w:divBdr>
                <w:top w:val="none" w:sz="0" w:space="0" w:color="auto"/>
                <w:left w:val="none" w:sz="0" w:space="0" w:color="auto"/>
                <w:bottom w:val="none" w:sz="0" w:space="0" w:color="auto"/>
                <w:right w:val="none" w:sz="0" w:space="0" w:color="auto"/>
              </w:divBdr>
            </w:div>
            <w:div w:id="592931117">
              <w:marLeft w:val="0"/>
              <w:marRight w:val="0"/>
              <w:marTop w:val="0"/>
              <w:marBottom w:val="0"/>
              <w:divBdr>
                <w:top w:val="none" w:sz="0" w:space="0" w:color="auto"/>
                <w:left w:val="none" w:sz="0" w:space="0" w:color="auto"/>
                <w:bottom w:val="none" w:sz="0" w:space="0" w:color="auto"/>
                <w:right w:val="none" w:sz="0" w:space="0" w:color="auto"/>
              </w:divBdr>
            </w:div>
            <w:div w:id="601037150">
              <w:marLeft w:val="0"/>
              <w:marRight w:val="0"/>
              <w:marTop w:val="0"/>
              <w:marBottom w:val="0"/>
              <w:divBdr>
                <w:top w:val="none" w:sz="0" w:space="0" w:color="auto"/>
                <w:left w:val="none" w:sz="0" w:space="0" w:color="auto"/>
                <w:bottom w:val="none" w:sz="0" w:space="0" w:color="auto"/>
                <w:right w:val="none" w:sz="0" w:space="0" w:color="auto"/>
              </w:divBdr>
            </w:div>
            <w:div w:id="634722036">
              <w:marLeft w:val="0"/>
              <w:marRight w:val="0"/>
              <w:marTop w:val="0"/>
              <w:marBottom w:val="0"/>
              <w:divBdr>
                <w:top w:val="none" w:sz="0" w:space="0" w:color="auto"/>
                <w:left w:val="none" w:sz="0" w:space="0" w:color="auto"/>
                <w:bottom w:val="none" w:sz="0" w:space="0" w:color="auto"/>
                <w:right w:val="none" w:sz="0" w:space="0" w:color="auto"/>
              </w:divBdr>
            </w:div>
            <w:div w:id="646858631">
              <w:marLeft w:val="0"/>
              <w:marRight w:val="0"/>
              <w:marTop w:val="0"/>
              <w:marBottom w:val="0"/>
              <w:divBdr>
                <w:top w:val="none" w:sz="0" w:space="0" w:color="auto"/>
                <w:left w:val="none" w:sz="0" w:space="0" w:color="auto"/>
                <w:bottom w:val="none" w:sz="0" w:space="0" w:color="auto"/>
                <w:right w:val="none" w:sz="0" w:space="0" w:color="auto"/>
              </w:divBdr>
            </w:div>
            <w:div w:id="752898966">
              <w:marLeft w:val="0"/>
              <w:marRight w:val="0"/>
              <w:marTop w:val="0"/>
              <w:marBottom w:val="0"/>
              <w:divBdr>
                <w:top w:val="none" w:sz="0" w:space="0" w:color="auto"/>
                <w:left w:val="none" w:sz="0" w:space="0" w:color="auto"/>
                <w:bottom w:val="none" w:sz="0" w:space="0" w:color="auto"/>
                <w:right w:val="none" w:sz="0" w:space="0" w:color="auto"/>
              </w:divBdr>
            </w:div>
            <w:div w:id="819614719">
              <w:marLeft w:val="0"/>
              <w:marRight w:val="0"/>
              <w:marTop w:val="0"/>
              <w:marBottom w:val="0"/>
              <w:divBdr>
                <w:top w:val="none" w:sz="0" w:space="0" w:color="auto"/>
                <w:left w:val="none" w:sz="0" w:space="0" w:color="auto"/>
                <w:bottom w:val="none" w:sz="0" w:space="0" w:color="auto"/>
                <w:right w:val="none" w:sz="0" w:space="0" w:color="auto"/>
              </w:divBdr>
            </w:div>
            <w:div w:id="928195805">
              <w:marLeft w:val="0"/>
              <w:marRight w:val="0"/>
              <w:marTop w:val="0"/>
              <w:marBottom w:val="0"/>
              <w:divBdr>
                <w:top w:val="none" w:sz="0" w:space="0" w:color="auto"/>
                <w:left w:val="none" w:sz="0" w:space="0" w:color="auto"/>
                <w:bottom w:val="none" w:sz="0" w:space="0" w:color="auto"/>
                <w:right w:val="none" w:sz="0" w:space="0" w:color="auto"/>
              </w:divBdr>
            </w:div>
            <w:div w:id="969745095">
              <w:marLeft w:val="0"/>
              <w:marRight w:val="0"/>
              <w:marTop w:val="0"/>
              <w:marBottom w:val="0"/>
              <w:divBdr>
                <w:top w:val="none" w:sz="0" w:space="0" w:color="auto"/>
                <w:left w:val="none" w:sz="0" w:space="0" w:color="auto"/>
                <w:bottom w:val="none" w:sz="0" w:space="0" w:color="auto"/>
                <w:right w:val="none" w:sz="0" w:space="0" w:color="auto"/>
              </w:divBdr>
            </w:div>
            <w:div w:id="1032262531">
              <w:marLeft w:val="0"/>
              <w:marRight w:val="0"/>
              <w:marTop w:val="0"/>
              <w:marBottom w:val="0"/>
              <w:divBdr>
                <w:top w:val="none" w:sz="0" w:space="0" w:color="auto"/>
                <w:left w:val="none" w:sz="0" w:space="0" w:color="auto"/>
                <w:bottom w:val="none" w:sz="0" w:space="0" w:color="auto"/>
                <w:right w:val="none" w:sz="0" w:space="0" w:color="auto"/>
              </w:divBdr>
            </w:div>
            <w:div w:id="1062601022">
              <w:marLeft w:val="0"/>
              <w:marRight w:val="0"/>
              <w:marTop w:val="0"/>
              <w:marBottom w:val="0"/>
              <w:divBdr>
                <w:top w:val="none" w:sz="0" w:space="0" w:color="auto"/>
                <w:left w:val="none" w:sz="0" w:space="0" w:color="auto"/>
                <w:bottom w:val="none" w:sz="0" w:space="0" w:color="auto"/>
                <w:right w:val="none" w:sz="0" w:space="0" w:color="auto"/>
              </w:divBdr>
            </w:div>
            <w:div w:id="1190993087">
              <w:marLeft w:val="0"/>
              <w:marRight w:val="0"/>
              <w:marTop w:val="0"/>
              <w:marBottom w:val="0"/>
              <w:divBdr>
                <w:top w:val="none" w:sz="0" w:space="0" w:color="auto"/>
                <w:left w:val="none" w:sz="0" w:space="0" w:color="auto"/>
                <w:bottom w:val="none" w:sz="0" w:space="0" w:color="auto"/>
                <w:right w:val="none" w:sz="0" w:space="0" w:color="auto"/>
              </w:divBdr>
            </w:div>
            <w:div w:id="1235622694">
              <w:marLeft w:val="0"/>
              <w:marRight w:val="0"/>
              <w:marTop w:val="0"/>
              <w:marBottom w:val="0"/>
              <w:divBdr>
                <w:top w:val="none" w:sz="0" w:space="0" w:color="auto"/>
                <w:left w:val="none" w:sz="0" w:space="0" w:color="auto"/>
                <w:bottom w:val="none" w:sz="0" w:space="0" w:color="auto"/>
                <w:right w:val="none" w:sz="0" w:space="0" w:color="auto"/>
              </w:divBdr>
            </w:div>
            <w:div w:id="1375696373">
              <w:marLeft w:val="0"/>
              <w:marRight w:val="0"/>
              <w:marTop w:val="0"/>
              <w:marBottom w:val="0"/>
              <w:divBdr>
                <w:top w:val="none" w:sz="0" w:space="0" w:color="auto"/>
                <w:left w:val="none" w:sz="0" w:space="0" w:color="auto"/>
                <w:bottom w:val="none" w:sz="0" w:space="0" w:color="auto"/>
                <w:right w:val="none" w:sz="0" w:space="0" w:color="auto"/>
              </w:divBdr>
            </w:div>
            <w:div w:id="1381978337">
              <w:marLeft w:val="0"/>
              <w:marRight w:val="0"/>
              <w:marTop w:val="0"/>
              <w:marBottom w:val="0"/>
              <w:divBdr>
                <w:top w:val="none" w:sz="0" w:space="0" w:color="auto"/>
                <w:left w:val="none" w:sz="0" w:space="0" w:color="auto"/>
                <w:bottom w:val="none" w:sz="0" w:space="0" w:color="auto"/>
                <w:right w:val="none" w:sz="0" w:space="0" w:color="auto"/>
              </w:divBdr>
            </w:div>
            <w:div w:id="1511723283">
              <w:marLeft w:val="0"/>
              <w:marRight w:val="0"/>
              <w:marTop w:val="0"/>
              <w:marBottom w:val="0"/>
              <w:divBdr>
                <w:top w:val="none" w:sz="0" w:space="0" w:color="auto"/>
                <w:left w:val="none" w:sz="0" w:space="0" w:color="auto"/>
                <w:bottom w:val="none" w:sz="0" w:space="0" w:color="auto"/>
                <w:right w:val="none" w:sz="0" w:space="0" w:color="auto"/>
              </w:divBdr>
            </w:div>
            <w:div w:id="1522209686">
              <w:marLeft w:val="0"/>
              <w:marRight w:val="0"/>
              <w:marTop w:val="0"/>
              <w:marBottom w:val="0"/>
              <w:divBdr>
                <w:top w:val="none" w:sz="0" w:space="0" w:color="auto"/>
                <w:left w:val="none" w:sz="0" w:space="0" w:color="auto"/>
                <w:bottom w:val="none" w:sz="0" w:space="0" w:color="auto"/>
                <w:right w:val="none" w:sz="0" w:space="0" w:color="auto"/>
              </w:divBdr>
            </w:div>
            <w:div w:id="1575093353">
              <w:marLeft w:val="0"/>
              <w:marRight w:val="0"/>
              <w:marTop w:val="0"/>
              <w:marBottom w:val="0"/>
              <w:divBdr>
                <w:top w:val="none" w:sz="0" w:space="0" w:color="auto"/>
                <w:left w:val="none" w:sz="0" w:space="0" w:color="auto"/>
                <w:bottom w:val="none" w:sz="0" w:space="0" w:color="auto"/>
                <w:right w:val="none" w:sz="0" w:space="0" w:color="auto"/>
              </w:divBdr>
            </w:div>
            <w:div w:id="1588885593">
              <w:marLeft w:val="0"/>
              <w:marRight w:val="0"/>
              <w:marTop w:val="0"/>
              <w:marBottom w:val="0"/>
              <w:divBdr>
                <w:top w:val="none" w:sz="0" w:space="0" w:color="auto"/>
                <w:left w:val="none" w:sz="0" w:space="0" w:color="auto"/>
                <w:bottom w:val="none" w:sz="0" w:space="0" w:color="auto"/>
                <w:right w:val="none" w:sz="0" w:space="0" w:color="auto"/>
              </w:divBdr>
            </w:div>
            <w:div w:id="1598444161">
              <w:marLeft w:val="0"/>
              <w:marRight w:val="0"/>
              <w:marTop w:val="0"/>
              <w:marBottom w:val="0"/>
              <w:divBdr>
                <w:top w:val="none" w:sz="0" w:space="0" w:color="auto"/>
                <w:left w:val="none" w:sz="0" w:space="0" w:color="auto"/>
                <w:bottom w:val="none" w:sz="0" w:space="0" w:color="auto"/>
                <w:right w:val="none" w:sz="0" w:space="0" w:color="auto"/>
              </w:divBdr>
            </w:div>
            <w:div w:id="1724022376">
              <w:marLeft w:val="0"/>
              <w:marRight w:val="0"/>
              <w:marTop w:val="0"/>
              <w:marBottom w:val="0"/>
              <w:divBdr>
                <w:top w:val="none" w:sz="0" w:space="0" w:color="auto"/>
                <w:left w:val="none" w:sz="0" w:space="0" w:color="auto"/>
                <w:bottom w:val="none" w:sz="0" w:space="0" w:color="auto"/>
                <w:right w:val="none" w:sz="0" w:space="0" w:color="auto"/>
              </w:divBdr>
            </w:div>
            <w:div w:id="1883134433">
              <w:marLeft w:val="0"/>
              <w:marRight w:val="0"/>
              <w:marTop w:val="0"/>
              <w:marBottom w:val="0"/>
              <w:divBdr>
                <w:top w:val="none" w:sz="0" w:space="0" w:color="auto"/>
                <w:left w:val="none" w:sz="0" w:space="0" w:color="auto"/>
                <w:bottom w:val="none" w:sz="0" w:space="0" w:color="auto"/>
                <w:right w:val="none" w:sz="0" w:space="0" w:color="auto"/>
              </w:divBdr>
            </w:div>
            <w:div w:id="1914851523">
              <w:marLeft w:val="0"/>
              <w:marRight w:val="0"/>
              <w:marTop w:val="0"/>
              <w:marBottom w:val="0"/>
              <w:divBdr>
                <w:top w:val="none" w:sz="0" w:space="0" w:color="auto"/>
                <w:left w:val="none" w:sz="0" w:space="0" w:color="auto"/>
                <w:bottom w:val="none" w:sz="0" w:space="0" w:color="auto"/>
                <w:right w:val="none" w:sz="0" w:space="0" w:color="auto"/>
              </w:divBdr>
            </w:div>
            <w:div w:id="1917593048">
              <w:marLeft w:val="0"/>
              <w:marRight w:val="0"/>
              <w:marTop w:val="0"/>
              <w:marBottom w:val="0"/>
              <w:divBdr>
                <w:top w:val="none" w:sz="0" w:space="0" w:color="auto"/>
                <w:left w:val="none" w:sz="0" w:space="0" w:color="auto"/>
                <w:bottom w:val="none" w:sz="0" w:space="0" w:color="auto"/>
                <w:right w:val="none" w:sz="0" w:space="0" w:color="auto"/>
              </w:divBdr>
            </w:div>
            <w:div w:id="2073655072">
              <w:marLeft w:val="0"/>
              <w:marRight w:val="0"/>
              <w:marTop w:val="0"/>
              <w:marBottom w:val="0"/>
              <w:divBdr>
                <w:top w:val="none" w:sz="0" w:space="0" w:color="auto"/>
                <w:left w:val="none" w:sz="0" w:space="0" w:color="auto"/>
                <w:bottom w:val="none" w:sz="0" w:space="0" w:color="auto"/>
                <w:right w:val="none" w:sz="0" w:space="0" w:color="auto"/>
              </w:divBdr>
            </w:div>
            <w:div w:id="20807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823">
      <w:bodyDiv w:val="1"/>
      <w:marLeft w:val="0"/>
      <w:marRight w:val="0"/>
      <w:marTop w:val="0"/>
      <w:marBottom w:val="0"/>
      <w:divBdr>
        <w:top w:val="none" w:sz="0" w:space="0" w:color="auto"/>
        <w:left w:val="none" w:sz="0" w:space="0" w:color="auto"/>
        <w:bottom w:val="none" w:sz="0" w:space="0" w:color="auto"/>
        <w:right w:val="none" w:sz="0" w:space="0" w:color="auto"/>
      </w:divBdr>
    </w:div>
    <w:div w:id="1199851692">
      <w:bodyDiv w:val="1"/>
      <w:marLeft w:val="0"/>
      <w:marRight w:val="0"/>
      <w:marTop w:val="0"/>
      <w:marBottom w:val="0"/>
      <w:divBdr>
        <w:top w:val="none" w:sz="0" w:space="0" w:color="auto"/>
        <w:left w:val="none" w:sz="0" w:space="0" w:color="auto"/>
        <w:bottom w:val="none" w:sz="0" w:space="0" w:color="auto"/>
        <w:right w:val="none" w:sz="0" w:space="0" w:color="auto"/>
      </w:divBdr>
    </w:div>
    <w:div w:id="1229415631">
      <w:bodyDiv w:val="1"/>
      <w:marLeft w:val="0"/>
      <w:marRight w:val="0"/>
      <w:marTop w:val="0"/>
      <w:marBottom w:val="0"/>
      <w:divBdr>
        <w:top w:val="none" w:sz="0" w:space="0" w:color="auto"/>
        <w:left w:val="none" w:sz="0" w:space="0" w:color="auto"/>
        <w:bottom w:val="none" w:sz="0" w:space="0" w:color="auto"/>
        <w:right w:val="none" w:sz="0" w:space="0" w:color="auto"/>
      </w:divBdr>
    </w:div>
    <w:div w:id="1259018820">
      <w:bodyDiv w:val="1"/>
      <w:marLeft w:val="0"/>
      <w:marRight w:val="0"/>
      <w:marTop w:val="0"/>
      <w:marBottom w:val="0"/>
      <w:divBdr>
        <w:top w:val="none" w:sz="0" w:space="0" w:color="auto"/>
        <w:left w:val="none" w:sz="0" w:space="0" w:color="auto"/>
        <w:bottom w:val="none" w:sz="0" w:space="0" w:color="auto"/>
        <w:right w:val="none" w:sz="0" w:space="0" w:color="auto"/>
      </w:divBdr>
    </w:div>
    <w:div w:id="1293822884">
      <w:bodyDiv w:val="1"/>
      <w:marLeft w:val="0"/>
      <w:marRight w:val="0"/>
      <w:marTop w:val="0"/>
      <w:marBottom w:val="0"/>
      <w:divBdr>
        <w:top w:val="none" w:sz="0" w:space="0" w:color="auto"/>
        <w:left w:val="none" w:sz="0" w:space="0" w:color="auto"/>
        <w:bottom w:val="none" w:sz="0" w:space="0" w:color="auto"/>
        <w:right w:val="none" w:sz="0" w:space="0" w:color="auto"/>
      </w:divBdr>
    </w:div>
    <w:div w:id="1347707096">
      <w:bodyDiv w:val="1"/>
      <w:marLeft w:val="0"/>
      <w:marRight w:val="0"/>
      <w:marTop w:val="0"/>
      <w:marBottom w:val="0"/>
      <w:divBdr>
        <w:top w:val="none" w:sz="0" w:space="0" w:color="auto"/>
        <w:left w:val="none" w:sz="0" w:space="0" w:color="auto"/>
        <w:bottom w:val="none" w:sz="0" w:space="0" w:color="auto"/>
        <w:right w:val="none" w:sz="0" w:space="0" w:color="auto"/>
      </w:divBdr>
    </w:div>
    <w:div w:id="1422217300">
      <w:bodyDiv w:val="1"/>
      <w:marLeft w:val="0"/>
      <w:marRight w:val="0"/>
      <w:marTop w:val="0"/>
      <w:marBottom w:val="0"/>
      <w:divBdr>
        <w:top w:val="none" w:sz="0" w:space="0" w:color="auto"/>
        <w:left w:val="none" w:sz="0" w:space="0" w:color="auto"/>
        <w:bottom w:val="none" w:sz="0" w:space="0" w:color="auto"/>
        <w:right w:val="none" w:sz="0" w:space="0" w:color="auto"/>
      </w:divBdr>
    </w:div>
    <w:div w:id="1460535722">
      <w:bodyDiv w:val="1"/>
      <w:marLeft w:val="0"/>
      <w:marRight w:val="0"/>
      <w:marTop w:val="0"/>
      <w:marBottom w:val="0"/>
      <w:divBdr>
        <w:top w:val="none" w:sz="0" w:space="0" w:color="auto"/>
        <w:left w:val="none" w:sz="0" w:space="0" w:color="auto"/>
        <w:bottom w:val="none" w:sz="0" w:space="0" w:color="auto"/>
        <w:right w:val="none" w:sz="0" w:space="0" w:color="auto"/>
      </w:divBdr>
    </w:div>
    <w:div w:id="1487239939">
      <w:bodyDiv w:val="1"/>
      <w:marLeft w:val="0"/>
      <w:marRight w:val="0"/>
      <w:marTop w:val="0"/>
      <w:marBottom w:val="0"/>
      <w:divBdr>
        <w:top w:val="none" w:sz="0" w:space="0" w:color="auto"/>
        <w:left w:val="none" w:sz="0" w:space="0" w:color="auto"/>
        <w:bottom w:val="none" w:sz="0" w:space="0" w:color="auto"/>
        <w:right w:val="none" w:sz="0" w:space="0" w:color="auto"/>
      </w:divBdr>
    </w:div>
    <w:div w:id="1497574083">
      <w:bodyDiv w:val="1"/>
      <w:marLeft w:val="0"/>
      <w:marRight w:val="0"/>
      <w:marTop w:val="0"/>
      <w:marBottom w:val="0"/>
      <w:divBdr>
        <w:top w:val="none" w:sz="0" w:space="0" w:color="auto"/>
        <w:left w:val="none" w:sz="0" w:space="0" w:color="auto"/>
        <w:bottom w:val="none" w:sz="0" w:space="0" w:color="auto"/>
        <w:right w:val="none" w:sz="0" w:space="0" w:color="auto"/>
      </w:divBdr>
    </w:div>
    <w:div w:id="1538932299">
      <w:bodyDiv w:val="1"/>
      <w:marLeft w:val="0"/>
      <w:marRight w:val="0"/>
      <w:marTop w:val="0"/>
      <w:marBottom w:val="0"/>
      <w:divBdr>
        <w:top w:val="none" w:sz="0" w:space="0" w:color="auto"/>
        <w:left w:val="none" w:sz="0" w:space="0" w:color="auto"/>
        <w:bottom w:val="none" w:sz="0" w:space="0" w:color="auto"/>
        <w:right w:val="none" w:sz="0" w:space="0" w:color="auto"/>
      </w:divBdr>
    </w:div>
    <w:div w:id="1701470895">
      <w:bodyDiv w:val="1"/>
      <w:marLeft w:val="0"/>
      <w:marRight w:val="0"/>
      <w:marTop w:val="0"/>
      <w:marBottom w:val="0"/>
      <w:divBdr>
        <w:top w:val="none" w:sz="0" w:space="0" w:color="auto"/>
        <w:left w:val="none" w:sz="0" w:space="0" w:color="auto"/>
        <w:bottom w:val="none" w:sz="0" w:space="0" w:color="auto"/>
        <w:right w:val="none" w:sz="0" w:space="0" w:color="auto"/>
      </w:divBdr>
    </w:div>
    <w:div w:id="1760710321">
      <w:bodyDiv w:val="1"/>
      <w:marLeft w:val="0"/>
      <w:marRight w:val="0"/>
      <w:marTop w:val="0"/>
      <w:marBottom w:val="0"/>
      <w:divBdr>
        <w:top w:val="none" w:sz="0" w:space="0" w:color="auto"/>
        <w:left w:val="none" w:sz="0" w:space="0" w:color="auto"/>
        <w:bottom w:val="none" w:sz="0" w:space="0" w:color="auto"/>
        <w:right w:val="none" w:sz="0" w:space="0" w:color="auto"/>
      </w:divBdr>
    </w:div>
    <w:div w:id="2037121079">
      <w:bodyDiv w:val="1"/>
      <w:marLeft w:val="0"/>
      <w:marRight w:val="0"/>
      <w:marTop w:val="0"/>
      <w:marBottom w:val="0"/>
      <w:divBdr>
        <w:top w:val="none" w:sz="0" w:space="0" w:color="auto"/>
        <w:left w:val="none" w:sz="0" w:space="0" w:color="auto"/>
        <w:bottom w:val="none" w:sz="0" w:space="0" w:color="auto"/>
        <w:right w:val="none" w:sz="0" w:space="0" w:color="auto"/>
      </w:divBdr>
    </w:div>
    <w:div w:id="2110461550">
      <w:bodyDiv w:val="1"/>
      <w:marLeft w:val="0"/>
      <w:marRight w:val="0"/>
      <w:marTop w:val="0"/>
      <w:marBottom w:val="0"/>
      <w:divBdr>
        <w:top w:val="none" w:sz="0" w:space="0" w:color="auto"/>
        <w:left w:val="none" w:sz="0" w:space="0" w:color="auto"/>
        <w:bottom w:val="none" w:sz="0" w:space="0" w:color="auto"/>
        <w:right w:val="none" w:sz="0" w:space="0" w:color="auto"/>
      </w:divBdr>
    </w:div>
    <w:div w:id="2112972013">
      <w:bodyDiv w:val="1"/>
      <w:marLeft w:val="0"/>
      <w:marRight w:val="0"/>
      <w:marTop w:val="0"/>
      <w:marBottom w:val="0"/>
      <w:divBdr>
        <w:top w:val="none" w:sz="0" w:space="0" w:color="auto"/>
        <w:left w:val="none" w:sz="0" w:space="0" w:color="auto"/>
        <w:bottom w:val="none" w:sz="0" w:space="0" w:color="auto"/>
        <w:right w:val="none" w:sz="0" w:space="0" w:color="auto"/>
      </w:divBdr>
    </w:div>
    <w:div w:id="21266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6.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emf"/><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oleObject" Target="embeddings/Microsoft_Excel_97-2004_Worksheet.xls"/><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oleObject" Target="embeddings/oleObject1.bin"/><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package" Target="embeddings/Microsoft_Excel_Worksheet.xlsx"/><Relationship Id="rId60" Type="http://schemas.openxmlformats.org/officeDocument/2006/relationships/footer" Target="footer2.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5BB60E-0595-4E47-864F-80141C8C4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60</Pages>
  <Words>6018</Words>
  <Characters>34308</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Oracle Consulting</dc:creator>
  <cp:keywords/>
  <dc:description/>
  <cp:lastModifiedBy>Peter Tam</cp:lastModifiedBy>
  <cp:revision>43</cp:revision>
  <cp:lastPrinted>2019-08-29T05:51:00Z</cp:lastPrinted>
  <dcterms:created xsi:type="dcterms:W3CDTF">2021-06-15T01:45:00Z</dcterms:created>
  <dcterms:modified xsi:type="dcterms:W3CDTF">2021-06-16T02:49:00Z</dcterms:modified>
</cp:coreProperties>
</file>